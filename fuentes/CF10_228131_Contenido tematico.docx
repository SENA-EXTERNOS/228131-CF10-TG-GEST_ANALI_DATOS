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2">
      <w:pPr>
        <w:rPr/>
      </w:pPr>
      <w:r w:rsidDel="00000000" w:rsidR="00000000" w:rsidRPr="00000000">
        <w:rPr>
          <w:rtl w:val="0"/>
        </w:rPr>
      </w:r>
    </w:p>
    <w:tbl>
      <w:tblPr>
        <w:tblStyle w:val="Table1"/>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4">
            <w:pPr>
              <w:rPr/>
            </w:pPr>
            <w:r w:rsidDel="00000000" w:rsidR="00000000" w:rsidRPr="00000000">
              <w:rPr>
                <w:rtl w:val="0"/>
              </w:rPr>
              <w:t xml:space="preserve">Gestión de analítica de datos</w:t>
            </w:r>
          </w:p>
        </w:tc>
      </w:tr>
    </w:tbl>
    <w:p w:rsidR="00000000" w:rsidDel="00000000" w:rsidP="00000000" w:rsidRDefault="00000000" w:rsidRPr="00000000" w14:paraId="00000005">
      <w:pPr>
        <w:rPr/>
      </w:pPr>
      <w:r w:rsidDel="00000000" w:rsidR="00000000" w:rsidRPr="00000000">
        <w:rPr>
          <w:rtl w:val="0"/>
        </w:rPr>
      </w:r>
    </w:p>
    <w:tbl>
      <w:tblPr>
        <w:tblStyle w:val="Table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rPr/>
            </w:pPr>
            <w:r w:rsidDel="00000000" w:rsidR="00000000" w:rsidRPr="00000000">
              <w:rPr>
                <w:rtl w:val="0"/>
              </w:rPr>
              <w:t xml:space="preserve">COMPETENCIA</w:t>
            </w:r>
          </w:p>
        </w:tc>
        <w:tc>
          <w:tcPr>
            <w:vAlign w:val="center"/>
          </w:tcPr>
          <w:p w:rsidR="00000000" w:rsidDel="00000000" w:rsidP="00000000" w:rsidRDefault="00000000" w:rsidRPr="00000000" w14:paraId="00000007">
            <w:pPr>
              <w:rPr/>
            </w:pPr>
            <w:sdt>
              <w:sdtPr>
                <w:tag w:val="goog_rdk_0"/>
              </w:sdtPr>
              <w:sdtContent>
                <w:r w:rsidDel="00000000" w:rsidR="00000000" w:rsidRPr="00000000">
                  <w:rPr>
                    <w:color w:val="000000"/>
                    <w:rtl w:val="0"/>
                    <w:rPrChange w:author="USER" w:id="0" w:date="2022-09-08T11:09:00Z">
                      <w:rPr>
                        <w:color w:val="000000"/>
                        <w:highlight w:val="white"/>
                      </w:rPr>
                    </w:rPrChange>
                  </w:rPr>
                  <w:t xml:space="preserve">220501114 - Sistematizar datos masivos de acuerdo con métodos de analítica y herramientas tecnológicas.</w:t>
                </w:r>
              </w:sdtContent>
            </w:sdt>
            <w:r w:rsidDel="00000000" w:rsidR="00000000" w:rsidRPr="00000000">
              <w:rPr>
                <w:rtl w:val="0"/>
              </w:rPr>
            </w:r>
          </w:p>
        </w:tc>
        <w:tc>
          <w:tcPr>
            <w:shd w:fill="8db3e2" w:val="clear"/>
            <w:vAlign w:val="center"/>
          </w:tcPr>
          <w:p w:rsidR="00000000" w:rsidDel="00000000" w:rsidP="00000000" w:rsidRDefault="00000000" w:rsidRPr="00000000" w14:paraId="00000008">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9">
            <w:pPr>
              <w:rPr/>
            </w:pPr>
            <w:r w:rsidDel="00000000" w:rsidR="00000000" w:rsidRPr="00000000">
              <w:rPr>
                <w:rtl w:val="0"/>
              </w:rPr>
              <w:t xml:space="preserve">220501114-01. Preparar los datos, conforme a metodologías de analítica de datos.</w:t>
            </w:r>
          </w:p>
        </w:tc>
      </w:tr>
    </w:tbl>
    <w:p w:rsidR="00000000" w:rsidDel="00000000" w:rsidP="00000000" w:rsidRDefault="00000000" w:rsidRPr="00000000" w14:paraId="0000000A">
      <w:pPr>
        <w:rPr/>
      </w:pPr>
      <w:r w:rsidDel="00000000" w:rsidR="00000000" w:rsidRPr="00000000">
        <w:rPr>
          <w:rtl w:val="0"/>
        </w:rPr>
      </w:r>
    </w:p>
    <w:tbl>
      <w:tblPr>
        <w:tblStyle w:val="Table3"/>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rPr/>
            </w:pPr>
            <w:r w:rsidDel="00000000" w:rsidR="00000000" w:rsidRPr="00000000">
              <w:rPr>
                <w:rtl w:val="0"/>
              </w:rPr>
              <w:t xml:space="preserve">NÚMERO DEL COMPONENTE FORMATIVO</w:t>
            </w:r>
          </w:p>
        </w:tc>
        <w:tc>
          <w:tcPr>
            <w:shd w:fill="auto" w:val="clear"/>
            <w:vAlign w:val="center"/>
          </w:tcPr>
          <w:p w:rsidR="00000000" w:rsidDel="00000000" w:rsidP="00000000" w:rsidRDefault="00000000" w:rsidRPr="00000000" w14:paraId="0000000C">
            <w:pPr>
              <w:rPr/>
            </w:pPr>
            <w:r w:rsidDel="00000000" w:rsidR="00000000" w:rsidRPr="00000000">
              <w:rPr>
                <w:rtl w:val="0"/>
              </w:rPr>
              <w:t xml:space="preserve">CF10</w:t>
            </w:r>
          </w:p>
        </w:tc>
      </w:tr>
      <w:tr>
        <w:trPr>
          <w:cantSplit w:val="0"/>
          <w:trHeight w:val="340" w:hRule="atLeast"/>
          <w:tblHeader w:val="0"/>
        </w:trPr>
        <w:tc>
          <w:tcPr>
            <w:shd w:fill="8db3e2" w:val="clear"/>
            <w:vAlign w:val="center"/>
          </w:tcPr>
          <w:p w:rsidR="00000000" w:rsidDel="00000000" w:rsidP="00000000" w:rsidRDefault="00000000" w:rsidRPr="00000000" w14:paraId="0000000D">
            <w:pPr>
              <w:rPr/>
            </w:pPr>
            <w:r w:rsidDel="00000000" w:rsidR="00000000" w:rsidRPr="00000000">
              <w:rPr>
                <w:rtl w:val="0"/>
              </w:rPr>
              <w:t xml:space="preserve">NOMBRE DEL COMPONENTE FORMATIVO</w:t>
            </w:r>
          </w:p>
        </w:tc>
        <w:tc>
          <w:tcPr>
            <w:shd w:fill="auto" w:val="clear"/>
            <w:vAlign w:val="center"/>
          </w:tcPr>
          <w:p w:rsidR="00000000" w:rsidDel="00000000" w:rsidP="00000000" w:rsidRDefault="00000000" w:rsidRPr="00000000" w14:paraId="0000000E">
            <w:pPr>
              <w:rPr/>
            </w:pPr>
            <w:bookmarkStart w:colFirst="0" w:colLast="0" w:name="_heading=h.gjdgxs" w:id="0"/>
            <w:bookmarkEnd w:id="0"/>
            <w:r w:rsidDel="00000000" w:rsidR="00000000" w:rsidRPr="00000000">
              <w:rPr>
                <w:rtl w:val="0"/>
              </w:rPr>
              <w:t xml:space="preserve">Análisis y conocimiento de datos enfocado a la analítica.</w:t>
            </w:r>
          </w:p>
        </w:tc>
      </w:tr>
      <w:tr>
        <w:trPr>
          <w:cantSplit w:val="0"/>
          <w:trHeight w:val="340" w:hRule="atLeast"/>
          <w:tblHeader w:val="0"/>
        </w:trPr>
        <w:tc>
          <w:tcPr>
            <w:shd w:fill="8db3e2" w:val="clear"/>
            <w:vAlign w:val="center"/>
          </w:tcPr>
          <w:p w:rsidR="00000000" w:rsidDel="00000000" w:rsidP="00000000" w:rsidRDefault="00000000" w:rsidRPr="00000000" w14:paraId="0000000F">
            <w:pPr>
              <w:rPr/>
            </w:pPr>
            <w:r w:rsidDel="00000000" w:rsidR="00000000" w:rsidRPr="00000000">
              <w:rPr>
                <w:rtl w:val="0"/>
              </w:rPr>
              <w:t xml:space="preserve">BREVE DESCRIPCIÓN</w:t>
            </w:r>
          </w:p>
        </w:tc>
        <w:tc>
          <w:tcPr>
            <w:shd w:fill="auto" w:val="clear"/>
            <w:vAlign w:val="center"/>
          </w:tcPr>
          <w:p w:rsidR="00000000" w:rsidDel="00000000" w:rsidP="00000000" w:rsidRDefault="00000000" w:rsidRPr="00000000" w14:paraId="00000010">
            <w:pPr>
              <w:jc w:val="both"/>
              <w:rPr/>
            </w:pPr>
            <w:r w:rsidDel="00000000" w:rsidR="00000000" w:rsidRPr="00000000">
              <w:rPr>
                <w:highlight w:val="yellow"/>
                <w:rtl w:val="0"/>
              </w:rPr>
              <w:t xml:space="preserve">El recurso educativo presenta una introducción amplia y técnica sobre conceptos, teorías y herramientas empleadas en sistematización de datos. Se dan las pautas de las metodologías y paradigmas usados para la gestión de información, y la transformación y carga que deben realizarse con las tecnologías disponibles.</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1">
            <w:pPr>
              <w:rPr/>
            </w:pPr>
            <w:r w:rsidDel="00000000" w:rsidR="00000000" w:rsidRPr="00000000">
              <w:rPr>
                <w:rtl w:val="0"/>
              </w:rPr>
              <w:t xml:space="preserve">PALABRAS CLAVE</w:t>
            </w:r>
          </w:p>
        </w:tc>
        <w:tc>
          <w:tcPr>
            <w:shd w:fill="auto" w:val="clear"/>
            <w:vAlign w:val="center"/>
          </w:tcPr>
          <w:p w:rsidR="00000000" w:rsidDel="00000000" w:rsidP="00000000" w:rsidRDefault="00000000" w:rsidRPr="00000000" w14:paraId="00000012">
            <w:pPr>
              <w:rPr/>
            </w:pPr>
            <w:r w:rsidDel="00000000" w:rsidR="00000000" w:rsidRPr="00000000">
              <w:rPr>
                <w:rtl w:val="0"/>
              </w:rPr>
              <w:t xml:space="preserve">Analítica, datos, inteligencia de negocio.</w:t>
            </w:r>
          </w:p>
        </w:tc>
      </w:tr>
    </w:tbl>
    <w:p w:rsidR="00000000" w:rsidDel="00000000" w:rsidP="00000000" w:rsidRDefault="00000000" w:rsidRPr="00000000" w14:paraId="00000013">
      <w:pPr>
        <w:rPr/>
      </w:pPr>
      <w:r w:rsidDel="00000000" w:rsidR="00000000" w:rsidRPr="00000000">
        <w:rPr>
          <w:rtl w:val="0"/>
        </w:rPr>
      </w:r>
    </w:p>
    <w:tbl>
      <w:tblPr>
        <w:tblStyle w:val="Table4"/>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rPr/>
            </w:pPr>
            <w:r w:rsidDel="00000000" w:rsidR="00000000" w:rsidRPr="00000000">
              <w:rPr>
                <w:rtl w:val="0"/>
              </w:rPr>
              <w:t xml:space="preserve">ÁREA OCUPACIONAL</w:t>
            </w:r>
          </w:p>
        </w:tc>
        <w:tc>
          <w:tcPr>
            <w:shd w:fill="auto" w:val="clear"/>
            <w:vAlign w:val="center"/>
          </w:tcPr>
          <w:p w:rsidR="00000000" w:rsidDel="00000000" w:rsidP="00000000" w:rsidRDefault="00000000" w:rsidRPr="00000000" w14:paraId="00000015">
            <w:pPr>
              <w:rPr/>
            </w:pPr>
            <w:r w:rsidDel="00000000" w:rsidR="00000000" w:rsidRPr="00000000">
              <w:rPr>
                <w:rtl w:val="0"/>
              </w:rPr>
              <w:t xml:space="preserve"> Procesamiento, fabricación y ensamble.</w:t>
            </w:r>
          </w:p>
        </w:tc>
      </w:tr>
      <w:tr>
        <w:trPr>
          <w:cantSplit w:val="0"/>
          <w:trHeight w:val="465" w:hRule="atLeast"/>
          <w:tblHeader w:val="0"/>
        </w:trPr>
        <w:tc>
          <w:tcPr>
            <w:shd w:fill="8db3e2" w:val="clear"/>
            <w:vAlign w:val="center"/>
          </w:tcPr>
          <w:p w:rsidR="00000000" w:rsidDel="00000000" w:rsidP="00000000" w:rsidRDefault="00000000" w:rsidRPr="00000000" w14:paraId="00000016">
            <w:pPr>
              <w:rPr/>
            </w:pPr>
            <w:r w:rsidDel="00000000" w:rsidR="00000000" w:rsidRPr="00000000">
              <w:rPr>
                <w:rtl w:val="0"/>
              </w:rPr>
              <w:t xml:space="preserve">IDIOMA</w:t>
            </w:r>
          </w:p>
        </w:tc>
        <w:tc>
          <w:tcPr>
            <w:vAlign w:val="center"/>
          </w:tcPr>
          <w:p w:rsidR="00000000" w:rsidDel="00000000" w:rsidP="00000000" w:rsidRDefault="00000000" w:rsidRPr="00000000" w14:paraId="00000017">
            <w:pPr>
              <w:rPr/>
            </w:pPr>
            <w:r w:rsidDel="00000000" w:rsidR="00000000" w:rsidRPr="00000000">
              <w:rPr>
                <w:rtl w:val="0"/>
              </w:rPr>
              <w:t xml:space="preserve">Español.</w:t>
            </w:r>
          </w:p>
        </w:tc>
      </w:tr>
    </w:tbl>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b w:val="1"/>
          <w:rtl w:val="0"/>
        </w:rPr>
        <w:t xml:space="preserve">Tabla de contenidos</w:t>
      </w:r>
    </w:p>
    <w:p w:rsidR="00000000" w:rsidDel="00000000" w:rsidP="00000000" w:rsidRDefault="00000000" w:rsidRPr="00000000" w14:paraId="0000001A">
      <w:pPr>
        <w:spacing w:line="240" w:lineRule="auto"/>
        <w:rPr>
          <w:b w:val="1"/>
          <w:color w:val="00000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3422"/>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hyperlink w:anchor="_heading=h.3j2qq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4</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13422"/>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hyperlink>
          <w:hyperlink w:anchor="_heading=h.1y810tw">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Los datos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3422"/>
            </w:tabs>
            <w:spacing w:after="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tab/>
              <w:t xml:space="preserve">Tipos de datos</w:t>
              <w:tab/>
              <w:t xml:space="preserve">8</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3422"/>
            </w:tabs>
            <w:spacing w:after="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tab/>
              <w:t xml:space="preserve">Ecosistemas de datos</w:t>
              <w:tab/>
              <w:t xml:space="preserve">16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13422"/>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hyperlink>
          <w:hyperlink w:anchor="_heading=h.1ci93x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Calidad de los datos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Quality data</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3422"/>
            </w:tabs>
            <w:spacing w:after="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tab/>
              <w:t xml:space="preserve">Dimensiones de la calidad de los datos</w:t>
              <w:tab/>
              <w:t xml:space="preserve">26</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3422"/>
            </w:tabs>
            <w:spacing w:after="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tab/>
              <w:t xml:space="preserve">Datos maestros (</w:t>
            </w:r>
          </w:hyperlink>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Master Data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13422"/>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hyperlink>
          <w:hyperlink w:anchor="_heading=h.qsh70q">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Arquitectura analítica de datos</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3422"/>
            </w:tabs>
            <w:spacing w:after="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tab/>
              <w:t xml:space="preserve">Conceptos básicos estadísticos</w:t>
              <w:tab/>
              <w:t xml:space="preserve">33</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3422"/>
            </w:tabs>
            <w:spacing w:after="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tab/>
              <w:t xml:space="preserve">Modelos matemáticos</w:t>
              <w:tab/>
              <w:t xml:space="preserve">44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3422"/>
            </w:tabs>
            <w:spacing w:after="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tab/>
              <w:t xml:space="preserve">Gestión de datos</w:t>
              <w:tab/>
              <w:t xml:space="preserve">49</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13422"/>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hyperlink>
          <w:hyperlink w:anchor="_heading=h.3o7al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Generalidades: Herramienta inteligencia de negocio</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3422"/>
            </w:tabs>
            <w:spacing w:after="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tab/>
              <w:t xml:space="preserve">Instalación</w:t>
              <w:tab/>
              <w:t xml:space="preserve">53</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3422"/>
            </w:tabs>
            <w:spacing w:after="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tab/>
              <w:t xml:space="preserve">Reportes (</w:t>
            </w:r>
          </w:hyperlink>
          <w:r w:rsidDel="00000000" w:rsidR="00000000" w:rsidRPr="00000000">
            <w:fldChar w:fldCharType="begin"/>
            <w:instrText xml:space="preserve"> PAGEREF _heading=h.ihv636 \h </w:instrText>
            <w:fldChar w:fldCharType="separate"/>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Data Source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13422"/>
            </w:tabs>
            <w:spacing w:after="0" w:before="0" w:line="276" w:lineRule="auto"/>
            <w:ind w:left="2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tab/>
              <w:t xml:space="preserve">Desarrollo y representación gráfica de datos</w:t>
              <w:tab/>
              <w:t xml:space="preserve">58</w:t>
            </w:r>
          </w:hyperlink>
          <w:r w:rsidDel="00000000" w:rsidR="00000000" w:rsidRPr="00000000">
            <w:rPr>
              <w:rtl w:val="0"/>
            </w:rPr>
          </w:r>
        </w:p>
        <w:p w:rsidR="00000000" w:rsidDel="00000000" w:rsidP="00000000" w:rsidRDefault="00000000" w:rsidRPr="00000000" w14:paraId="0000002A">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pStyle w:val="Heading1"/>
        <w:rPr/>
      </w:pPr>
      <w:bookmarkStart w:colFirst="0" w:colLast="0" w:name="_heading=h.3j2qqm3" w:id="1"/>
      <w:bookmarkEnd w:id="1"/>
      <w:r w:rsidDel="00000000" w:rsidR="00000000" w:rsidRPr="00000000">
        <w:rPr>
          <w:rtl w:val="0"/>
        </w:rPr>
        <w:t xml:space="preserve">Introducción </w:t>
      </w:r>
    </w:p>
    <w:p w:rsidR="00000000" w:rsidDel="00000000" w:rsidP="00000000" w:rsidRDefault="00000000" w:rsidRPr="00000000" w14:paraId="00000032">
      <w:pPr>
        <w:rPr/>
      </w:pPr>
      <w:bookmarkStart w:colFirst="0" w:colLast="0" w:name="_heading=h.30j0zll" w:id="2"/>
      <w:bookmarkEnd w:id="2"/>
      <w:r w:rsidDel="00000000" w:rsidR="00000000" w:rsidRPr="00000000">
        <w:rPr>
          <w:rtl w:val="0"/>
        </w:rPr>
      </w:r>
    </w:p>
    <w:tbl>
      <w:tblPr>
        <w:tblStyle w:val="Table5"/>
        <w:tblW w:w="14029.0" w:type="dxa"/>
        <w:jc w:val="left"/>
        <w:tblBorders>
          <w:top w:color="b8cce4" w:space="0" w:sz="4" w:val="single"/>
          <w:left w:color="b8cce4" w:space="0" w:sz="4" w:val="single"/>
          <w:bottom w:color="b8cce4" w:space="0" w:sz="4" w:val="single"/>
          <w:right w:color="b8cce4" w:space="0" w:sz="4" w:val="single"/>
          <w:insideH w:color="b8cce4" w:space="0" w:sz="4" w:val="single"/>
          <w:insideV w:color="b8cce4" w:space="0" w:sz="4" w:val="single"/>
        </w:tblBorders>
        <w:tblLayout w:type="fixed"/>
        <w:tblLook w:val="0400"/>
      </w:tblPr>
      <w:tblGrid>
        <w:gridCol w:w="14029"/>
        <w:tblGridChange w:id="0">
          <w:tblGrid>
            <w:gridCol w:w="14029"/>
          </w:tblGrid>
        </w:tblGridChange>
      </w:tblGrid>
      <w:tr>
        <w:trPr>
          <w:cantSplit w:val="0"/>
          <w:trHeight w:val="444" w:hRule="atLeast"/>
          <w:tblHeader w:val="0"/>
        </w:trPr>
        <w:tc>
          <w:tcPr>
            <w:shd w:fill="8db3e2" w:val="clear"/>
          </w:tcPr>
          <w:p w:rsidR="00000000" w:rsidDel="00000000" w:rsidP="00000000" w:rsidRDefault="00000000" w:rsidRPr="00000000" w14:paraId="00000033">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34">
            <w:pPr>
              <w:jc w:val="both"/>
              <w:rPr>
                <w:rFonts w:ascii="Cambria" w:cs="Cambria" w:eastAsia="Cambria" w:hAnsi="Cambria"/>
                <w:highlight w:val="yellow"/>
              </w:rPr>
            </w:pPr>
            <w:bookmarkStart w:colFirst="0" w:colLast="0" w:name="_heading=h.1fob9te" w:id="3"/>
            <w:bookmarkEnd w:id="3"/>
            <w:r w:rsidDel="00000000" w:rsidR="00000000" w:rsidRPr="00000000">
              <w:rPr>
                <w:highlight w:val="yellow"/>
                <w:rtl w:val="0"/>
              </w:rPr>
              <w:t xml:space="preserve">Estimado aprendiz, reciba una cordial bienvenida a este recurso de aprendizaje orientado al análisis y conocimiento de datos enfocado a la analítica. Durante su desarrollo se abordarán los ejes temáticos datos, calidad de los datos, arquitectura de los datos y herramientas para la inteligencia de negocios. Al finalizar estará en capacidad de implementar pequeños proyectos de inteligencia de negocios conforme a los requerimientos. </w:t>
            </w:r>
            <w:r w:rsidDel="00000000" w:rsidR="00000000" w:rsidRPr="00000000">
              <w:rPr>
                <w:sz w:val="20"/>
                <w:szCs w:val="20"/>
                <w:highlight w:val="yellow"/>
                <w:rtl w:val="0"/>
              </w:rPr>
              <w:t xml:space="preserve">Antes de empezar, se sugiere revisar el siguiente video para identificar el contexto de aprendizaje:</w:t>
            </w:r>
            <w:r w:rsidDel="00000000" w:rsidR="00000000" w:rsidRPr="00000000">
              <w:rPr>
                <w:rtl w:val="0"/>
              </w:rPr>
            </w:r>
          </w:p>
          <w:p w:rsidR="00000000" w:rsidDel="00000000" w:rsidP="00000000" w:rsidRDefault="00000000" w:rsidRPr="00000000" w14:paraId="00000035">
            <w:pPr>
              <w:rPr>
                <w:highlight w:val="yellow"/>
              </w:rPr>
            </w:pPr>
            <w:r w:rsidDel="00000000" w:rsidR="00000000" w:rsidRPr="00000000">
              <w:rPr>
                <w:rtl w:val="0"/>
              </w:rPr>
            </w:r>
          </w:p>
          <w:p w:rsidR="00000000" w:rsidDel="00000000" w:rsidP="00000000" w:rsidRDefault="00000000" w:rsidRPr="00000000" w14:paraId="00000036">
            <w:pPr>
              <w:rPr/>
            </w:pPr>
            <w:r w:rsidDel="00000000" w:rsidR="00000000" w:rsidRPr="00000000">
              <w:rPr>
                <w:highlight w:val="yellow"/>
                <w:rtl w:val="0"/>
              </w:rPr>
              <w:t xml:space="preserve">¡Le deseamos una experiencia de aprendizaje significativa y memorable!</w:t>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jc w:val="both"/>
              <w:rPr/>
            </w:pPr>
            <w:r w:rsidDel="00000000" w:rsidR="00000000" w:rsidRPr="00000000">
              <w:rPr>
                <w:rtl w:val="0"/>
              </w:rPr>
            </w:r>
          </w:p>
        </w:tc>
      </w:tr>
    </w:tbl>
    <w:p w:rsidR="00000000" w:rsidDel="00000000" w:rsidP="00000000" w:rsidRDefault="00000000" w:rsidRPr="00000000" w14:paraId="00000038">
      <w:pPr>
        <w:rPr/>
      </w:pPr>
      <w:r w:rsidDel="00000000" w:rsidR="00000000" w:rsidRPr="00000000">
        <w:rPr>
          <w:rtl w:val="0"/>
        </w:rPr>
      </w:r>
    </w:p>
    <w:sdt>
      <w:sdtPr>
        <w:tag w:val="goog_rdk_5"/>
      </w:sdtPr>
      <w:sdtContent>
        <w:p w:rsidR="00000000" w:rsidDel="00000000" w:rsidP="00000000" w:rsidRDefault="00000000" w:rsidRPr="00000000" w14:paraId="00000039">
          <w:pPr>
            <w:rPr>
              <w:b w:val="1"/>
              <w:rPrChange w:author="USER" w:id="1" w:date="2022-09-08T11:09:00Z">
                <w:rPr>
                  <w:b w:val="1"/>
                  <w:highlight w:val="yellow"/>
                </w:rPr>
              </w:rPrChange>
            </w:rPr>
          </w:pPr>
          <w:sdt>
            <w:sdtPr>
              <w:tag w:val="goog_rdk_1"/>
            </w:sdtPr>
            <w:sdtContent>
              <w:r w:rsidDel="00000000" w:rsidR="00000000" w:rsidRPr="00000000">
                <w:rPr>
                  <w:b w:val="1"/>
                  <w:rtl w:val="0"/>
                  <w:rPrChange w:author="USER" w:id="1" w:date="2022-09-08T11:09:00Z">
                    <w:rPr>
                      <w:b w:val="1"/>
                      <w:highlight w:val="yellow"/>
                    </w:rPr>
                  </w:rPrChange>
                </w:rPr>
                <w:t xml:space="preserve">Ver Anexo1: CF10-Guion video </w:t>
              </w:r>
            </w:sdtContent>
          </w:sdt>
          <w:sdt>
            <w:sdtPr>
              <w:tag w:val="goog_rdk_2"/>
            </w:sdtPr>
            <w:sdtContent>
              <w:commentRangeStart w:id="0"/>
            </w:sdtContent>
          </w:sdt>
          <w:sdt>
            <w:sdtPr>
              <w:tag w:val="goog_rdk_3"/>
            </w:sdtPr>
            <w:sdtContent>
              <w:r w:rsidDel="00000000" w:rsidR="00000000" w:rsidRPr="00000000">
                <w:rPr>
                  <w:b w:val="1"/>
                  <w:rtl w:val="0"/>
                  <w:rPrChange w:author="USER" w:id="1" w:date="2022-09-08T11:09:00Z">
                    <w:rPr>
                      <w:b w:val="1"/>
                      <w:highlight w:val="yellow"/>
                    </w:rPr>
                  </w:rPrChange>
                </w:rPr>
                <w:t xml:space="preserve">introductorio</w:t>
              </w:r>
            </w:sdtContent>
          </w:sdt>
          <w:commentRangeEnd w:id="0"/>
          <w:r w:rsidDel="00000000" w:rsidR="00000000" w:rsidRPr="00000000">
            <w:commentReference w:id="0"/>
          </w:r>
          <w:sdt>
            <w:sdtPr>
              <w:tag w:val="goog_rdk_4"/>
            </w:sdtPr>
            <w:sdtContent>
              <w:r w:rsidDel="00000000" w:rsidR="00000000" w:rsidRPr="00000000">
                <w:rPr>
                  <w:rtl w:val="0"/>
                </w:rPr>
              </w:r>
            </w:sdtContent>
          </w:sdt>
        </w:p>
      </w:sdtContent>
    </w:sdt>
    <w:sdt>
      <w:sdtPr>
        <w:tag w:val="goog_rdk_7"/>
      </w:sdtPr>
      <w:sdtContent>
        <w:p w:rsidR="00000000" w:rsidDel="00000000" w:rsidP="00000000" w:rsidRDefault="00000000" w:rsidRPr="00000000" w14:paraId="0000003A">
          <w:pPr>
            <w:rPr>
              <w:b w:val="1"/>
              <w:rPrChange w:author="USER" w:id="1" w:date="2022-09-08T11:09:00Z">
                <w:rPr>
                  <w:b w:val="1"/>
                  <w:highlight w:val="yellow"/>
                </w:rPr>
              </w:rPrChange>
            </w:rPr>
          </w:pPr>
          <w:sdt>
            <w:sdtPr>
              <w:tag w:val="goog_rdk_6"/>
            </w:sdtPr>
            <w:sdtContent>
              <w:r w:rsidDel="00000000" w:rsidR="00000000" w:rsidRPr="00000000">
                <w:rPr>
                  <w:rtl w:val="0"/>
                </w:rPr>
              </w:r>
            </w:sdtContent>
          </w:sdt>
        </w:p>
      </w:sdtContent>
    </w:sdt>
    <w:sdt>
      <w:sdtPr>
        <w:tag w:val="goog_rdk_9"/>
      </w:sdtPr>
      <w:sdtContent>
        <w:p w:rsidR="00000000" w:rsidDel="00000000" w:rsidP="00000000" w:rsidRDefault="00000000" w:rsidRPr="00000000" w14:paraId="0000003B">
          <w:pPr>
            <w:rPr>
              <w:b w:val="1"/>
              <w:rPrChange w:author="USER" w:id="1" w:date="2022-09-08T11:09:00Z">
                <w:rPr>
                  <w:b w:val="1"/>
                  <w:highlight w:val="yellow"/>
                </w:rPr>
              </w:rPrChange>
            </w:rPr>
          </w:pPr>
          <w:sdt>
            <w:sdtPr>
              <w:tag w:val="goog_rdk_8"/>
            </w:sdtPr>
            <w:sdtContent>
              <w:r w:rsidDel="00000000" w:rsidR="00000000" w:rsidRPr="00000000">
                <w:rPr>
                  <w:rtl w:val="0"/>
                </w:rPr>
              </w:r>
            </w:sdtContent>
          </w:sdt>
        </w:p>
      </w:sdtContent>
    </w:sdt>
    <w:p w:rsidR="00000000" w:rsidDel="00000000" w:rsidP="00000000" w:rsidRDefault="00000000" w:rsidRPr="00000000" w14:paraId="0000003C">
      <w:pPr>
        <w:rPr>
          <w:b w:val="1"/>
        </w:rPr>
      </w:pPr>
      <w:r w:rsidDel="00000000" w:rsidR="00000000" w:rsidRPr="00000000">
        <w:rPr>
          <w:b w:val="1"/>
          <w:rtl w:val="0"/>
        </w:rPr>
        <w:t xml:space="preserve">Desarrollo de contenido</w:t>
      </w:r>
    </w:p>
    <w:p w:rsidR="00000000" w:rsidDel="00000000" w:rsidP="00000000" w:rsidRDefault="00000000" w:rsidRPr="00000000" w14:paraId="0000003D">
      <w:pPr>
        <w:rPr>
          <w:i w:val="1"/>
        </w:rPr>
      </w:pPr>
      <w:r w:rsidDel="00000000" w:rsidR="00000000" w:rsidRPr="00000000">
        <w:rPr>
          <w:rtl w:val="0"/>
        </w:rPr>
      </w:r>
    </w:p>
    <w:p w:rsidR="00000000" w:rsidDel="00000000" w:rsidP="00000000" w:rsidRDefault="00000000" w:rsidRPr="00000000" w14:paraId="0000003E">
      <w:pPr>
        <w:pStyle w:val="Heading1"/>
        <w:numPr>
          <w:ilvl w:val="0"/>
          <w:numId w:val="8"/>
        </w:numPr>
        <w:ind w:left="432" w:hanging="432"/>
        <w:rPr>
          <w:b w:val="0"/>
        </w:rPr>
      </w:pPr>
      <w:bookmarkStart w:colFirst="0" w:colLast="0" w:name="_heading=h.1y810tw" w:id="4"/>
      <w:bookmarkEnd w:id="4"/>
      <w:r w:rsidDel="00000000" w:rsidR="00000000" w:rsidRPr="00000000">
        <w:rPr>
          <w:rtl w:val="0"/>
        </w:rPr>
        <w:t xml:space="preserve">Los datos</w:t>
      </w:r>
      <w:r w:rsidDel="00000000" w:rsidR="00000000" w:rsidRPr="00000000">
        <w:rPr>
          <w:rtl w:val="0"/>
        </w:rPr>
      </w:r>
    </w:p>
    <w:tbl>
      <w:tblPr>
        <w:tblStyle w:val="Table6"/>
        <w:tblW w:w="13422.0" w:type="dxa"/>
        <w:jc w:val="left"/>
        <w:tblBorders>
          <w:top w:color="b8cce4" w:space="0" w:sz="4" w:val="single"/>
          <w:left w:color="b8cce4" w:space="0" w:sz="4" w:val="single"/>
          <w:bottom w:color="b8cce4" w:space="0" w:sz="4" w:val="single"/>
          <w:right w:color="b8cce4" w:space="0" w:sz="4" w:val="single"/>
          <w:insideH w:color="b8cce4" w:space="0" w:sz="4" w:val="single"/>
          <w:insideV w:color="b8cce4" w:space="0" w:sz="4" w:val="single"/>
        </w:tblBorders>
        <w:tblLayout w:type="fixed"/>
        <w:tblLook w:val="0400"/>
      </w:tblPr>
      <w:tblGrid>
        <w:gridCol w:w="2122"/>
        <w:gridCol w:w="11300"/>
        <w:tblGridChange w:id="0">
          <w:tblGrid>
            <w:gridCol w:w="2122"/>
            <w:gridCol w:w="11300"/>
          </w:tblGrid>
        </w:tblGridChange>
      </w:tblGrid>
      <w:tr>
        <w:trPr>
          <w:cantSplit w:val="0"/>
          <w:trHeight w:val="680" w:hRule="atLeast"/>
          <w:tblHeader w:val="0"/>
        </w:trPr>
        <w:tc>
          <w:tcPr>
            <w:shd w:fill="8db3e2" w:val="clear"/>
            <w:vAlign w:val="center"/>
          </w:tcPr>
          <w:p w:rsidR="00000000" w:rsidDel="00000000" w:rsidP="00000000" w:rsidRDefault="00000000" w:rsidRPr="00000000" w14:paraId="0000003F">
            <w:pPr>
              <w:rPr/>
            </w:pPr>
            <w:r w:rsidDel="00000000" w:rsidR="00000000" w:rsidRPr="00000000">
              <w:rPr>
                <w:rtl w:val="0"/>
              </w:rPr>
              <w:t xml:space="preserve">Tipo de recurso</w:t>
            </w:r>
          </w:p>
        </w:tc>
        <w:tc>
          <w:tcPr>
            <w:shd w:fill="8db3e2" w:val="clear"/>
            <w:vAlign w:val="center"/>
          </w:tcPr>
          <w:p w:rsidR="00000000" w:rsidDel="00000000" w:rsidP="00000000" w:rsidRDefault="00000000" w:rsidRPr="00000000" w14:paraId="00000040">
            <w:pPr>
              <w:jc w:val="center"/>
              <w:rPr/>
            </w:pPr>
            <w:r w:rsidDel="00000000" w:rsidR="00000000" w:rsidRPr="00000000">
              <w:rPr>
                <w:rtl w:val="0"/>
              </w:rPr>
              <w:t xml:space="preserve">Cajón de texto de color</w:t>
            </w:r>
          </w:p>
        </w:tc>
      </w:tr>
      <w:tr>
        <w:trPr>
          <w:cantSplit w:val="0"/>
          <w:tblHeader w:val="0"/>
        </w:trPr>
        <w:tc>
          <w:tcPr>
            <w:gridSpan w:val="2"/>
          </w:tcPr>
          <w:p w:rsidR="00000000" w:rsidDel="00000000" w:rsidP="00000000" w:rsidRDefault="00000000" w:rsidRPr="00000000" w14:paraId="00000041">
            <w:pPr>
              <w:pBdr>
                <w:top w:space="0" w:sz="0" w:val="nil"/>
                <w:left w:space="0" w:sz="0" w:val="nil"/>
                <w:bottom w:space="0" w:sz="0" w:val="nil"/>
                <w:right w:space="0" w:sz="0" w:val="nil"/>
                <w:between w:space="0" w:sz="0" w:val="nil"/>
              </w:pBdr>
              <w:jc w:val="both"/>
              <w:rPr/>
            </w:pPr>
            <w:r w:rsidDel="00000000" w:rsidR="00000000" w:rsidRPr="00000000">
              <w:rPr>
                <w:rtl w:val="0"/>
              </w:rPr>
              <w:t xml:space="preserve">Cuando el ser humano empezó a diferenciarse de las demás especies, una de sus características más importantes fue y es, la manera de comportarse socialmente; es decir, cuando en las relaciones sociales y comportamentales entre manadas los integrantes empezaron a cuidarse, a comunicarse, etc. Desde ese momento la información y, la manera en que la misma configura los datos a través del proceso comunicativo, generó las</w:t>
            </w:r>
            <w:sdt>
              <w:sdtPr>
                <w:tag w:val="goog_rdk_10"/>
              </w:sdtPr>
              <w:sdtContent>
                <w:ins w:author="USER" w:id="2" w:date="2022-09-08T10:42:00Z">
                  <w:r w:rsidDel="00000000" w:rsidR="00000000" w:rsidRPr="00000000">
                    <w:rPr>
                      <w:rtl w:val="0"/>
                    </w:rPr>
                    <w:t xml:space="preserve"> </w:t>
                  </w:r>
                </w:ins>
              </w:sdtContent>
            </w:sdt>
            <w:r w:rsidDel="00000000" w:rsidR="00000000" w:rsidRPr="00000000">
              <w:rPr>
                <w:rtl w:val="0"/>
              </w:rPr>
              <w:t xml:space="preserve">diversas maneras de comunicarse e incluso miles de mensajes de las primeras civilizaciones han quedado guardados por miles de años hasta nuestros días a través de pinturas, esculturas y símbolos.</w:t>
            </w:r>
          </w:p>
          <w:p w:rsidR="00000000" w:rsidDel="00000000" w:rsidP="00000000" w:rsidRDefault="00000000" w:rsidRPr="00000000" w14:paraId="00000042">
            <w:pPr>
              <w:pBdr>
                <w:top w:space="0" w:sz="0" w:val="nil"/>
                <w:left w:space="0" w:sz="0" w:val="nil"/>
                <w:bottom w:space="0" w:sz="0" w:val="nil"/>
                <w:right w:space="0" w:sz="0" w:val="nil"/>
                <w:between w:space="0" w:sz="0" w:val="nil"/>
              </w:pBd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640</wp:posOffset>
                  </wp:positionH>
                  <wp:positionV relativeFrom="paragraph">
                    <wp:posOffset>0</wp:posOffset>
                  </wp:positionV>
                  <wp:extent cx="2315210" cy="1485900"/>
                  <wp:effectExtent b="0" l="0" r="0" t="0"/>
                  <wp:wrapSquare wrapText="bothSides" distB="0" distT="0" distL="114300" distR="114300"/>
                  <wp:docPr id="598" name="image41.jpg"/>
                  <a:graphic>
                    <a:graphicData uri="http://schemas.openxmlformats.org/drawingml/2006/picture">
                      <pic:pic>
                        <pic:nvPicPr>
                          <pic:cNvPr id="0" name="image41.jpg"/>
                          <pic:cNvPicPr preferRelativeResize="0"/>
                        </pic:nvPicPr>
                        <pic:blipFill>
                          <a:blip r:embed="rId10"/>
                          <a:srcRect b="0" l="0" r="0" t="0"/>
                          <a:stretch>
                            <a:fillRect/>
                          </a:stretch>
                        </pic:blipFill>
                        <pic:spPr>
                          <a:xfrm>
                            <a:off x="0" y="0"/>
                            <a:ext cx="2315210" cy="1485900"/>
                          </a:xfrm>
                          <a:prstGeom prst="rect"/>
                          <a:ln/>
                        </pic:spPr>
                      </pic:pic>
                    </a:graphicData>
                  </a:graphic>
                </wp:anchor>
              </w:drawing>
            </w:r>
          </w:p>
          <w:sdt>
            <w:sdtPr>
              <w:tag w:val="goog_rdk_14"/>
            </w:sdtPr>
            <w:sdtContent>
              <w:p w:rsidR="00000000" w:rsidDel="00000000" w:rsidP="00000000" w:rsidRDefault="00000000" w:rsidRPr="00000000" w14:paraId="00000043">
                <w:pPr>
                  <w:pBdr>
                    <w:top w:space="0" w:sz="0" w:val="nil"/>
                    <w:left w:space="0" w:sz="0" w:val="nil"/>
                    <w:bottom w:space="0" w:sz="0" w:val="nil"/>
                    <w:right w:space="0" w:sz="0" w:val="nil"/>
                    <w:between w:space="0" w:sz="0" w:val="nil"/>
                  </w:pBdr>
                  <w:jc w:val="both"/>
                  <w:rPr>
                    <w:color w:val="a6a6a6"/>
                    <w:sz w:val="16"/>
                    <w:szCs w:val="16"/>
                    <w:rPrChange w:author="USER" w:id="3" w:date="2022-09-08T11:09:00Z">
                      <w:rPr>
                        <w:color w:val="a6a6a6"/>
                        <w:sz w:val="16"/>
                        <w:szCs w:val="16"/>
                        <w:highlight w:val="yellow"/>
                      </w:rPr>
                    </w:rPrChange>
                  </w:rPr>
                </w:pPr>
                <w:r w:rsidDel="00000000" w:rsidR="00000000" w:rsidRPr="00000000">
                  <w:rPr>
                    <w:color w:val="a6a6a6"/>
                    <w:sz w:val="16"/>
                    <w:szCs w:val="16"/>
                    <w:rtl w:val="0"/>
                  </w:rPr>
                  <w:t xml:space="preserve">I</w:t>
                </w:r>
                <w:sdt>
                  <w:sdtPr>
                    <w:tag w:val="goog_rdk_11"/>
                  </w:sdtPr>
                  <w:sdtContent>
                    <w:r w:rsidDel="00000000" w:rsidR="00000000" w:rsidRPr="00000000">
                      <w:rPr>
                        <w:color w:val="a6a6a6"/>
                        <w:sz w:val="16"/>
                        <w:szCs w:val="16"/>
                        <w:rtl w:val="0"/>
                        <w:rPrChange w:author="USER" w:id="3" w:date="2022-09-08T11:09:00Z">
                          <w:rPr>
                            <w:color w:val="a6a6a6"/>
                            <w:sz w:val="16"/>
                            <w:szCs w:val="16"/>
                            <w:highlight w:val="yellow"/>
                          </w:rPr>
                        </w:rPrChange>
                      </w:rPr>
                      <w:t xml:space="preserve">magen sugerida de primeros datos (arte rupestre) en: </w:t>
                    </w:r>
                  </w:sdtContent>
                </w:sdt>
                <w:hyperlink r:id="rId11">
                  <w:sdt>
                    <w:sdtPr>
                      <w:tag w:val="goog_rdk_12"/>
                    </w:sdtPr>
                    <w:sdtContent>
                      <w:r w:rsidDel="00000000" w:rsidR="00000000" w:rsidRPr="00000000">
                        <w:rPr>
                          <w:color w:val="a6a6a6"/>
                          <w:sz w:val="16"/>
                          <w:szCs w:val="16"/>
                          <w:u w:val="single"/>
                          <w:rtl w:val="0"/>
                          <w:rPrChange w:author="USER" w:id="3" w:date="2022-09-08T11:09:00Z">
                            <w:rPr>
                              <w:color w:val="a6a6a6"/>
                              <w:sz w:val="16"/>
                              <w:szCs w:val="16"/>
                              <w:highlight w:val="yellow"/>
                              <w:u w:val="single"/>
                            </w:rPr>
                          </w:rPrChange>
                        </w:rPr>
                        <w:t xml:space="preserve">https://www.shutterstock.com/es/image-photo/archaeological-prehistoric-human-cliff-paint-over-100565722</w:t>
                      </w:r>
                    </w:sdtContent>
                  </w:sdt>
                </w:hyperlink>
                <w:sdt>
                  <w:sdtPr>
                    <w:tag w:val="goog_rdk_13"/>
                  </w:sdtPr>
                  <w:sdtContent>
                    <w:r w:rsidDel="00000000" w:rsidR="00000000" w:rsidRPr="00000000">
                      <w:rPr>
                        <w:color w:val="a6a6a6"/>
                        <w:sz w:val="16"/>
                        <w:szCs w:val="16"/>
                        <w:rtl w:val="0"/>
                        <w:rPrChange w:author="USER" w:id="3" w:date="2022-09-08T11:09:00Z">
                          <w:rPr>
                            <w:color w:val="a6a6a6"/>
                            <w:sz w:val="16"/>
                            <w:szCs w:val="16"/>
                            <w:highlight w:val="yellow"/>
                          </w:rPr>
                        </w:rPrChange>
                      </w:rPr>
                      <w:t xml:space="preserve"> </w:t>
                    </w:r>
                  </w:sdtContent>
                </w:sdt>
              </w:p>
            </w:sdtContent>
          </w:sdt>
          <w:sdt>
            <w:sdtPr>
              <w:tag w:val="goog_rdk_17"/>
            </w:sdtPr>
            <w:sdtContent>
              <w:p w:rsidR="00000000" w:rsidDel="00000000" w:rsidP="00000000" w:rsidRDefault="00000000" w:rsidRPr="00000000" w14:paraId="00000044">
                <w:pPr>
                  <w:widowControl w:val="0"/>
                  <w:rPr>
                    <w:b w:val="1"/>
                    <w:color w:val="a6a6a6"/>
                    <w:sz w:val="18"/>
                    <w:szCs w:val="18"/>
                    <w:rPrChange w:author="USER" w:id="3" w:date="2022-09-08T11:09:00Z">
                      <w:rPr>
                        <w:b w:val="1"/>
                        <w:color w:val="a6a6a6"/>
                        <w:sz w:val="18"/>
                        <w:szCs w:val="18"/>
                        <w:highlight w:val="yellow"/>
                      </w:rPr>
                    </w:rPrChange>
                  </w:rPr>
                </w:pPr>
                <w:sdt>
                  <w:sdtPr>
                    <w:tag w:val="goog_rdk_15"/>
                  </w:sdtPr>
                  <w:sdtContent>
                    <w:r w:rsidDel="00000000" w:rsidR="00000000" w:rsidRPr="00000000">
                      <w:rPr>
                        <w:sz w:val="16"/>
                        <w:szCs w:val="16"/>
                        <w:rtl w:val="0"/>
                        <w:rPrChange w:author="USER" w:id="3" w:date="2022-09-08T11:09:00Z">
                          <w:rPr>
                            <w:sz w:val="16"/>
                            <w:szCs w:val="16"/>
                            <w:highlight w:val="yellow"/>
                          </w:rPr>
                        </w:rPrChange>
                      </w:rPr>
                      <w:t xml:space="preserve">Imagen: 228131_i94</w:t>
                    </w:r>
                  </w:sdtContent>
                </w:sdt>
                <w:sdt>
                  <w:sdtPr>
                    <w:tag w:val="goog_rdk_16"/>
                  </w:sdtPr>
                  <w:sdtContent>
                    <w:r w:rsidDel="00000000" w:rsidR="00000000" w:rsidRPr="00000000">
                      <w:rPr>
                        <w:rtl w:val="0"/>
                      </w:rPr>
                    </w:r>
                  </w:sdtContent>
                </w:sdt>
              </w:p>
            </w:sdtContent>
          </w:sdt>
          <w:p w:rsidR="00000000" w:rsidDel="00000000" w:rsidP="00000000" w:rsidRDefault="00000000" w:rsidRPr="00000000" w14:paraId="00000045">
            <w:pPr>
              <w:pBdr>
                <w:top w:space="0" w:sz="0" w:val="nil"/>
                <w:left w:space="0" w:sz="0" w:val="nil"/>
                <w:bottom w:space="0" w:sz="0" w:val="nil"/>
                <w:right w:space="0" w:sz="0" w:val="nil"/>
                <w:between w:space="0" w:sz="0" w:val="nil"/>
              </w:pBdr>
              <w:jc w:val="both"/>
              <w:rPr/>
            </w:pPr>
            <w:r w:rsidDel="00000000" w:rsidR="00000000" w:rsidRPr="00000000">
              <w:rPr>
                <w:rtl w:val="0"/>
              </w:rPr>
            </w:r>
          </w:p>
        </w:tc>
      </w:tr>
    </w:tbl>
    <w:p w:rsidR="00000000" w:rsidDel="00000000" w:rsidP="00000000" w:rsidRDefault="00000000" w:rsidRPr="00000000" w14:paraId="00000047">
      <w:pPr>
        <w:rPr/>
      </w:pPr>
      <w:r w:rsidDel="00000000" w:rsidR="00000000" w:rsidRPr="00000000">
        <w:rPr>
          <w:rtl w:val="0"/>
        </w:rPr>
      </w:r>
    </w:p>
    <w:tbl>
      <w:tblPr>
        <w:tblStyle w:val="Table7"/>
        <w:tblW w:w="13422.0" w:type="dxa"/>
        <w:jc w:val="left"/>
        <w:tblBorders>
          <w:top w:color="b8cce4" w:space="0" w:sz="4" w:val="single"/>
          <w:left w:color="b8cce4" w:space="0" w:sz="4" w:val="single"/>
          <w:bottom w:color="b8cce4" w:space="0" w:sz="4" w:val="single"/>
          <w:right w:color="b8cce4" w:space="0" w:sz="4" w:val="single"/>
          <w:insideH w:color="b8cce4" w:space="0" w:sz="4" w:val="single"/>
          <w:insideV w:color="b8cce4" w:space="0" w:sz="4" w:val="single"/>
        </w:tblBorders>
        <w:tblLayout w:type="fixed"/>
        <w:tblLook w:val="0400"/>
      </w:tblPr>
      <w:tblGrid>
        <w:gridCol w:w="2122"/>
        <w:gridCol w:w="11300"/>
        <w:tblGridChange w:id="0">
          <w:tblGrid>
            <w:gridCol w:w="2122"/>
            <w:gridCol w:w="11300"/>
          </w:tblGrid>
        </w:tblGridChange>
      </w:tblGrid>
      <w:tr>
        <w:trPr>
          <w:cantSplit w:val="0"/>
          <w:trHeight w:val="680" w:hRule="atLeast"/>
          <w:tblHeader w:val="0"/>
        </w:trPr>
        <w:tc>
          <w:tcPr>
            <w:shd w:fill="8db3e2" w:val="clear"/>
            <w:vAlign w:val="center"/>
          </w:tcPr>
          <w:p w:rsidR="00000000" w:rsidDel="00000000" w:rsidP="00000000" w:rsidRDefault="00000000" w:rsidRPr="00000000" w14:paraId="00000048">
            <w:pPr>
              <w:rPr/>
            </w:pPr>
            <w:r w:rsidDel="00000000" w:rsidR="00000000" w:rsidRPr="00000000">
              <w:rPr>
                <w:rtl w:val="0"/>
              </w:rPr>
              <w:t xml:space="preserve">Tipo de recurso</w:t>
            </w:r>
          </w:p>
        </w:tc>
        <w:tc>
          <w:tcPr>
            <w:shd w:fill="8db3e2" w:val="clear"/>
            <w:vAlign w:val="center"/>
          </w:tcPr>
          <w:p w:rsidR="00000000" w:rsidDel="00000000" w:rsidP="00000000" w:rsidRDefault="00000000" w:rsidRPr="00000000" w14:paraId="00000049">
            <w:pPr>
              <w:jc w:val="center"/>
              <w:rPr/>
            </w:pPr>
            <w:r w:rsidDel="00000000" w:rsidR="00000000" w:rsidRPr="00000000">
              <w:rPr>
                <w:rtl w:val="0"/>
              </w:rPr>
              <w:t xml:space="preserve">Cajón de texto de color</w:t>
            </w:r>
          </w:p>
        </w:tc>
      </w:tr>
      <w:tr>
        <w:trPr>
          <w:cantSplit w:val="0"/>
          <w:tblHeader w:val="0"/>
        </w:trPr>
        <w:tc>
          <w:tcPr>
            <w:gridSpan w:val="2"/>
          </w:tcPr>
          <w:p w:rsidR="00000000" w:rsidDel="00000000" w:rsidP="00000000" w:rsidRDefault="00000000" w:rsidRPr="00000000" w14:paraId="0000004A">
            <w:pPr>
              <w:pBdr>
                <w:top w:space="0" w:sz="0" w:val="nil"/>
                <w:left w:space="0" w:sz="0" w:val="nil"/>
                <w:bottom w:space="0" w:sz="0" w:val="nil"/>
                <w:right w:space="0" w:sz="0" w:val="nil"/>
                <w:between w:space="0" w:sz="0" w:val="nil"/>
              </w:pBdr>
              <w:jc w:val="both"/>
              <w:rPr/>
            </w:pPr>
            <w:r w:rsidDel="00000000" w:rsidR="00000000" w:rsidRPr="00000000">
              <w:rPr>
                <w:rtl w:val="0"/>
              </w:rPr>
              <w:t xml:space="preserve">Bajo este contexto es importante recordar la diferencia entre datos e información.</w:t>
            </w:r>
            <w:r w:rsidDel="00000000" w:rsidR="00000000" w:rsidRPr="00000000">
              <w:drawing>
                <wp:anchor allowOverlap="1" behindDoc="0" distB="0" distT="0" distL="114300" distR="114300" hidden="0" layoutInCell="1" locked="0" relativeHeight="0" simplePos="0">
                  <wp:simplePos x="0" y="0"/>
                  <wp:positionH relativeFrom="column">
                    <wp:posOffset>640</wp:posOffset>
                  </wp:positionH>
                  <wp:positionV relativeFrom="paragraph">
                    <wp:posOffset>0</wp:posOffset>
                  </wp:positionV>
                  <wp:extent cx="2237105" cy="1495425"/>
                  <wp:effectExtent b="0" l="0" r="0" t="0"/>
                  <wp:wrapSquare wrapText="bothSides" distB="0" distT="0" distL="114300" distR="114300"/>
                  <wp:docPr id="571" name="image11.jpg"/>
                  <a:graphic>
                    <a:graphicData uri="http://schemas.openxmlformats.org/drawingml/2006/picture">
                      <pic:pic>
                        <pic:nvPicPr>
                          <pic:cNvPr id="0" name="image11.jpg"/>
                          <pic:cNvPicPr preferRelativeResize="0"/>
                        </pic:nvPicPr>
                        <pic:blipFill>
                          <a:blip r:embed="rId12"/>
                          <a:srcRect b="0" l="0" r="0" t="0"/>
                          <a:stretch>
                            <a:fillRect/>
                          </a:stretch>
                        </pic:blipFill>
                        <pic:spPr>
                          <a:xfrm>
                            <a:off x="0" y="0"/>
                            <a:ext cx="2237105" cy="1495425"/>
                          </a:xfrm>
                          <a:prstGeom prst="rect"/>
                          <a:ln/>
                        </pic:spPr>
                      </pic:pic>
                    </a:graphicData>
                  </a:graphic>
                </wp:anchor>
              </w:drawing>
            </w:r>
          </w:p>
          <w:p w:rsidR="00000000" w:rsidDel="00000000" w:rsidP="00000000" w:rsidRDefault="00000000" w:rsidRPr="00000000" w14:paraId="0000004B">
            <w:pPr>
              <w:pBdr>
                <w:top w:space="0" w:sz="0" w:val="nil"/>
                <w:left w:space="0" w:sz="0" w:val="nil"/>
                <w:bottom w:space="0" w:sz="0" w:val="nil"/>
                <w:right w:space="0" w:sz="0" w:val="nil"/>
                <w:between w:space="0" w:sz="0" w:val="nil"/>
              </w:pBdr>
              <w:jc w:val="both"/>
              <w:rPr/>
            </w:pPr>
            <w:r w:rsidDel="00000000" w:rsidR="00000000" w:rsidRPr="00000000">
              <w:rPr>
                <w:rtl w:val="0"/>
              </w:rPr>
              <w:t xml:space="preserve">Para entender esto se puede partir del ejemplo de que cuando las civilizaciones descubren mensajes de humanos antiguos no tienen ninguna forma de interpretar </w:t>
            </w:r>
            <w:sdt>
              <w:sdtPr>
                <w:tag w:val="goog_rdk_18"/>
              </w:sdtPr>
              <w:sdtContent>
                <w:del w:author="USER" w:id="4" w:date="2022-09-08T10:43:00Z">
                  <w:r w:rsidDel="00000000" w:rsidR="00000000" w:rsidRPr="00000000">
                    <w:rPr>
                      <w:rtl w:val="0"/>
                    </w:rPr>
                    <w:delText xml:space="preserve">un </w:delText>
                  </w:r>
                </w:del>
              </w:sdtContent>
            </w:sdt>
            <w:sdt>
              <w:sdtPr>
                <w:tag w:val="goog_rdk_19"/>
              </w:sdtPr>
              <w:sdtContent>
                <w:ins w:author="USER" w:id="4" w:date="2022-09-08T10:43:00Z">
                  <w:r w:rsidDel="00000000" w:rsidR="00000000" w:rsidRPr="00000000">
                    <w:rPr>
                      <w:rtl w:val="0"/>
                    </w:rPr>
                    <w:t xml:space="preserve">los </w:t>
                  </w:r>
                </w:ins>
              </w:sdtContent>
            </w:sdt>
            <w:r w:rsidDel="00000000" w:rsidR="00000000" w:rsidRPr="00000000">
              <w:rPr>
                <w:rtl w:val="0"/>
              </w:rPr>
              <w:t xml:space="preserve">mensaje</w:t>
            </w:r>
            <w:sdt>
              <w:sdtPr>
                <w:tag w:val="goog_rdk_20"/>
              </w:sdtPr>
              <w:sdtContent>
                <w:ins w:author="USER" w:id="5" w:date="2022-09-08T10:43:00Z">
                  <w:r w:rsidDel="00000000" w:rsidR="00000000" w:rsidRPr="00000000">
                    <w:rPr>
                      <w:rtl w:val="0"/>
                    </w:rPr>
                    <w:t xml:space="preserve">s</w:t>
                  </w:r>
                </w:ins>
              </w:sdtContent>
            </w:sdt>
            <w:r w:rsidDel="00000000" w:rsidR="00000000" w:rsidRPr="00000000">
              <w:rPr>
                <w:rtl w:val="0"/>
              </w:rPr>
              <w:t xml:space="preserve">; ante ojos no entrenados lo encontrado no son más más que símbolos con valor artístico y a pesar de tener la </w:t>
            </w:r>
            <w:r w:rsidDel="00000000" w:rsidR="00000000" w:rsidRPr="00000000">
              <w:rPr>
                <w:u w:val="single"/>
                <w:rtl w:val="0"/>
              </w:rPr>
              <w:t xml:space="preserve">cognición antropológica</w:t>
            </w:r>
            <w:r w:rsidDel="00000000" w:rsidR="00000000" w:rsidRPr="00000000">
              <w:rPr>
                <w:rtl w:val="0"/>
              </w:rPr>
              <w:t xml:space="preserve"> de que los mensajes representan cosas, estos realmente serían solo datos (símbolos) sin información (no interpretados).</w:t>
            </w:r>
            <w:r w:rsidDel="00000000" w:rsidR="00000000" w:rsidRPr="00000000">
              <w:drawing>
                <wp:anchor allowOverlap="1" behindDoc="0" distB="0" distT="0" distL="114300" distR="114300" hidden="0" layoutInCell="1" locked="0" relativeHeight="0" simplePos="0">
                  <wp:simplePos x="0" y="0"/>
                  <wp:positionH relativeFrom="column">
                    <wp:posOffset>257175</wp:posOffset>
                  </wp:positionH>
                  <wp:positionV relativeFrom="paragraph">
                    <wp:posOffset>561975</wp:posOffset>
                  </wp:positionV>
                  <wp:extent cx="5848350" cy="2966720"/>
                  <wp:effectExtent b="0" l="0" r="0" t="0"/>
                  <wp:wrapSquare wrapText="bothSides" distB="0" distT="0" distL="114300" distR="114300"/>
                  <wp:docPr id="615" name="image57.png"/>
                  <a:graphic>
                    <a:graphicData uri="http://schemas.openxmlformats.org/drawingml/2006/picture">
                      <pic:pic>
                        <pic:nvPicPr>
                          <pic:cNvPr id="0" name="image57.png"/>
                          <pic:cNvPicPr preferRelativeResize="0"/>
                        </pic:nvPicPr>
                        <pic:blipFill>
                          <a:blip r:embed="rId13"/>
                          <a:srcRect b="0" l="0" r="0" t="0"/>
                          <a:stretch>
                            <a:fillRect/>
                          </a:stretch>
                        </pic:blipFill>
                        <pic:spPr>
                          <a:xfrm>
                            <a:off x="0" y="0"/>
                            <a:ext cx="5848350" cy="2966720"/>
                          </a:xfrm>
                          <a:prstGeom prst="rect"/>
                          <a:ln/>
                        </pic:spPr>
                      </pic:pic>
                    </a:graphicData>
                  </a:graphic>
                </wp:anchor>
              </w:drawing>
            </w:r>
          </w:p>
          <w:p w:rsidR="00000000" w:rsidDel="00000000" w:rsidP="00000000" w:rsidRDefault="00000000" w:rsidRPr="00000000" w14:paraId="0000004C">
            <w:pPr>
              <w:pBdr>
                <w:top w:space="0" w:sz="0" w:val="nil"/>
                <w:left w:space="0" w:sz="0" w:val="nil"/>
                <w:bottom w:space="0" w:sz="0" w:val="nil"/>
                <w:right w:space="0" w:sz="0" w:val="nil"/>
                <w:between w:space="0" w:sz="0" w:val="nil"/>
              </w:pBdr>
              <w:jc w:val="both"/>
              <w:rPr>
                <w:sz w:val="16"/>
                <w:szCs w:val="16"/>
              </w:rPr>
            </w:pPr>
            <w:r w:rsidDel="00000000" w:rsidR="00000000" w:rsidRPr="00000000">
              <w:rPr>
                <w:rtl w:val="0"/>
              </w:rPr>
            </w:r>
          </w:p>
          <w:sdt>
            <w:sdtPr>
              <w:tag w:val="goog_rdk_23"/>
            </w:sdtPr>
            <w:sdtContent>
              <w:p w:rsidR="00000000" w:rsidDel="00000000" w:rsidP="00000000" w:rsidRDefault="00000000" w:rsidRPr="00000000" w14:paraId="0000004D">
                <w:pPr>
                  <w:pBdr>
                    <w:top w:space="0" w:sz="0" w:val="nil"/>
                    <w:left w:space="0" w:sz="0" w:val="nil"/>
                    <w:bottom w:space="0" w:sz="0" w:val="nil"/>
                    <w:right w:space="0" w:sz="0" w:val="nil"/>
                    <w:between w:space="0" w:sz="0" w:val="nil"/>
                  </w:pBdr>
                  <w:jc w:val="both"/>
                  <w:rPr>
                    <w:color w:val="a6a6a6"/>
                    <w:sz w:val="16"/>
                    <w:szCs w:val="16"/>
                    <w:rPrChange w:author="USER" w:id="6" w:date="2022-09-08T11:09:00Z">
                      <w:rPr>
                        <w:color w:val="a6a6a6"/>
                        <w:sz w:val="16"/>
                        <w:szCs w:val="16"/>
                        <w:highlight w:val="yellow"/>
                      </w:rPr>
                    </w:rPrChange>
                  </w:rPr>
                </w:pPr>
                <w:sdt>
                  <w:sdtPr>
                    <w:tag w:val="goog_rdk_21"/>
                  </w:sdtPr>
                  <w:sdtContent>
                    <w:r w:rsidDel="00000000" w:rsidR="00000000" w:rsidRPr="00000000">
                      <w:rPr>
                        <w:sz w:val="16"/>
                        <w:szCs w:val="16"/>
                        <w:rtl w:val="0"/>
                        <w:rPrChange w:author="USER" w:id="6" w:date="2022-09-08T11:09:00Z">
                          <w:rPr>
                            <w:sz w:val="16"/>
                            <w:szCs w:val="16"/>
                            <w:highlight w:val="yellow"/>
                          </w:rPr>
                        </w:rPrChange>
                      </w:rPr>
                      <w:t xml:space="preserve">Imagen: 228131_i95</w:t>
                    </w:r>
                  </w:sdtContent>
                </w:sdt>
                <w:sdt>
                  <w:sdtPr>
                    <w:tag w:val="goog_rdk_22"/>
                  </w:sdtPr>
                  <w:sdtContent>
                    <w:r w:rsidDel="00000000" w:rsidR="00000000" w:rsidRPr="00000000">
                      <w:rPr>
                        <w:rtl w:val="0"/>
                      </w:rPr>
                    </w:r>
                  </w:sdtContent>
                </w:sdt>
              </w:p>
            </w:sdtContent>
          </w:sdt>
          <w:sdt>
            <w:sdtPr>
              <w:tag w:val="goog_rdk_26"/>
            </w:sdtPr>
            <w:sdtContent>
              <w:p w:rsidR="00000000" w:rsidDel="00000000" w:rsidP="00000000" w:rsidRDefault="00000000" w:rsidRPr="00000000" w14:paraId="0000004E">
                <w:pPr>
                  <w:pBdr>
                    <w:top w:space="0" w:sz="0" w:val="nil"/>
                    <w:left w:space="0" w:sz="0" w:val="nil"/>
                    <w:bottom w:space="0" w:sz="0" w:val="nil"/>
                    <w:right w:space="0" w:sz="0" w:val="nil"/>
                    <w:between w:space="0" w:sz="0" w:val="nil"/>
                  </w:pBdr>
                  <w:jc w:val="both"/>
                  <w:rPr>
                    <w:rPrChange w:author="USER" w:id="6" w:date="2022-09-08T11:09:00Z">
                      <w:rPr>
                        <w:highlight w:val="yellow"/>
                      </w:rPr>
                    </w:rPrChange>
                  </w:rPr>
                </w:pPr>
                <w:sdt>
                  <w:sdtPr>
                    <w:tag w:val="goog_rdk_24"/>
                  </w:sdtPr>
                  <w:sdtContent>
                    <w:r w:rsidDel="00000000" w:rsidR="00000000" w:rsidRPr="00000000">
                      <w:rPr>
                        <w:color w:val="a6a6a6"/>
                        <w:sz w:val="16"/>
                        <w:szCs w:val="16"/>
                        <w:rtl w:val="0"/>
                        <w:rPrChange w:author="USER" w:id="6" w:date="2022-09-08T11:09:00Z">
                          <w:rPr>
                            <w:color w:val="a6a6a6"/>
                            <w:sz w:val="16"/>
                            <w:szCs w:val="16"/>
                            <w:highlight w:val="yellow"/>
                          </w:rPr>
                        </w:rPrChange>
                      </w:rPr>
                      <w:t xml:space="preserve">Imagen sugerida de primeros datos (escritura cuneiforme) en:  </w:t>
                    </w:r>
                  </w:sdtContent>
                </w:sdt>
                <w:sdt>
                  <w:sdtPr>
                    <w:tag w:val="goog_rdk_25"/>
                  </w:sdtPr>
                  <w:sdtContent>
                    <w:r w:rsidDel="00000000" w:rsidR="00000000" w:rsidRPr="00000000">
                      <w:rPr>
                        <w:rtl w:val="0"/>
                      </w:rPr>
                    </w:r>
                  </w:sdtContent>
                </w:sdt>
              </w:p>
            </w:sdtContent>
          </w:sdt>
        </w:tc>
      </w:tr>
    </w:tbl>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tbl>
      <w:tblPr>
        <w:tblStyle w:val="Table8"/>
        <w:tblW w:w="13422.0" w:type="dxa"/>
        <w:jc w:val="left"/>
        <w:tblBorders>
          <w:top w:color="b8cce4" w:space="0" w:sz="4" w:val="single"/>
          <w:left w:color="b8cce4" w:space="0" w:sz="4" w:val="single"/>
          <w:bottom w:color="b8cce4" w:space="0" w:sz="4" w:val="single"/>
          <w:right w:color="b8cce4" w:space="0" w:sz="4" w:val="single"/>
          <w:insideH w:color="b8cce4" w:space="0" w:sz="4" w:val="single"/>
          <w:insideV w:color="b8cce4" w:space="0" w:sz="4" w:val="single"/>
        </w:tblBorders>
        <w:tblLayout w:type="fixed"/>
        <w:tblLook w:val="0400"/>
      </w:tblPr>
      <w:tblGrid>
        <w:gridCol w:w="2122"/>
        <w:gridCol w:w="11300"/>
        <w:tblGridChange w:id="0">
          <w:tblGrid>
            <w:gridCol w:w="2122"/>
            <w:gridCol w:w="11300"/>
          </w:tblGrid>
        </w:tblGridChange>
      </w:tblGrid>
      <w:tr>
        <w:trPr>
          <w:cantSplit w:val="0"/>
          <w:trHeight w:val="680" w:hRule="atLeast"/>
          <w:tblHeader w:val="0"/>
        </w:trPr>
        <w:tc>
          <w:tcPr>
            <w:shd w:fill="8db3e2" w:val="clear"/>
            <w:vAlign w:val="center"/>
          </w:tcPr>
          <w:p w:rsidR="00000000" w:rsidDel="00000000" w:rsidP="00000000" w:rsidRDefault="00000000" w:rsidRPr="00000000" w14:paraId="00000052">
            <w:pPr>
              <w:jc w:val="center"/>
              <w:rPr/>
            </w:pPr>
            <w:r w:rsidDel="00000000" w:rsidR="00000000" w:rsidRPr="00000000">
              <w:rPr>
                <w:rtl w:val="0"/>
              </w:rPr>
              <w:t xml:space="preserve">Tipo de recurso</w:t>
            </w:r>
          </w:p>
        </w:tc>
        <w:tc>
          <w:tcPr>
            <w:shd w:fill="8db3e2" w:val="clear"/>
            <w:vAlign w:val="center"/>
          </w:tcPr>
          <w:p w:rsidR="00000000" w:rsidDel="00000000" w:rsidP="00000000" w:rsidRDefault="00000000" w:rsidRPr="00000000" w14:paraId="00000053">
            <w:pPr>
              <w:jc w:val="center"/>
              <w:rPr/>
            </w:pPr>
            <w:r w:rsidDel="00000000" w:rsidR="00000000" w:rsidRPr="00000000">
              <w:rPr>
                <w:rtl w:val="0"/>
              </w:rPr>
              <w:t xml:space="preserve">Cajón de texto de color</w:t>
            </w:r>
          </w:p>
        </w:tc>
      </w:tr>
      <w:tr>
        <w:trPr>
          <w:cantSplit w:val="0"/>
          <w:tblHeader w:val="0"/>
        </w:trPr>
        <w:tc>
          <w:tcPr>
            <w:gridSpan w:val="2"/>
          </w:tcPr>
          <w:p w:rsidR="00000000" w:rsidDel="00000000" w:rsidP="00000000" w:rsidRDefault="00000000" w:rsidRPr="00000000" w14:paraId="00000054">
            <w:pPr>
              <w:pBdr>
                <w:top w:space="0" w:sz="0" w:val="nil"/>
                <w:left w:space="0" w:sz="0" w:val="nil"/>
                <w:bottom w:space="0" w:sz="0" w:val="nil"/>
                <w:right w:space="0" w:sz="0" w:val="nil"/>
                <w:between w:space="0" w:sz="0" w:val="nil"/>
              </w:pBdr>
              <w:jc w:val="both"/>
              <w:rPr/>
            </w:pPr>
            <w:r w:rsidDel="00000000" w:rsidR="00000000" w:rsidRPr="00000000">
              <w:rPr>
                <w:rtl w:val="0"/>
              </w:rPr>
              <w:t xml:space="preserve">En conclusión, los datos no son un asunto </w:t>
            </w:r>
            <w:sdt>
              <w:sdtPr>
                <w:tag w:val="goog_rdk_27"/>
              </w:sdtPr>
              <w:sdtContent>
                <w:del w:author="USER" w:id="7" w:date="2022-09-08T10:43:00Z">
                  <w:r w:rsidDel="00000000" w:rsidR="00000000" w:rsidRPr="00000000">
                    <w:rPr>
                      <w:rtl w:val="0"/>
                    </w:rPr>
                    <w:delText xml:space="preserve">nuevo</w:delText>
                  </w:r>
                </w:del>
              </w:sdtContent>
            </w:sdt>
            <w:sdt>
              <w:sdtPr>
                <w:tag w:val="goog_rdk_28"/>
              </w:sdtPr>
              <w:sdtContent>
                <w:ins w:author="USER" w:id="7" w:date="2022-09-08T10:43:00Z">
                  <w:r w:rsidDel="00000000" w:rsidR="00000000" w:rsidRPr="00000000">
                    <w:rPr>
                      <w:rtl w:val="0"/>
                    </w:rPr>
                    <w:t xml:space="preserve">nuevo,</w:t>
                  </w:r>
                </w:ins>
              </w:sdtContent>
            </w:sdt>
            <w:r w:rsidDel="00000000" w:rsidR="00000000" w:rsidRPr="00000000">
              <w:rPr>
                <w:rtl w:val="0"/>
              </w:rPr>
              <w:t xml:space="preserve"> sino que surgen a partir de la misma evolución humana, en donde se van volviendo complejos y bastos conforme avanzan las civilizaciones. Es por esto por lo que en el ámbito digital y tecnológico actual se convierten en un asunto de estudio profundo y técnico, pues el desarrollo humano y productivo tiene como plataforma principal el uso de los datos que constituyen información; así mismo la información se convierte en conocimiento, el cual es el componente principal para tomar acciones, las cuales a su vez generan nueva información.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86450" cy="504052"/>
                      <wp:effectExtent b="0" l="0" r="0" t="0"/>
                      <wp:wrapSquare wrapText="bothSides" distB="0" distT="0" distL="114300" distR="114300"/>
                      <wp:docPr id="544" name=""/>
                      <a:graphic>
                        <a:graphicData uri="http://schemas.microsoft.com/office/word/2010/wordprocessingShape">
                          <wps:wsp>
                            <wps:cNvSpPr/>
                            <wps:cNvPr id="9" name="Shape 9"/>
                            <wps:spPr>
                              <a:xfrm>
                                <a:off x="2421825" y="3551400"/>
                                <a:ext cx="5848350" cy="457200"/>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Figura 1</w:t>
                                  </w:r>
                                  <w:r w:rsidDel="00000000" w:rsidR="00000000" w:rsidRPr="00000000">
                                    <w:rPr>
                                      <w:rFonts w:ascii="Arial" w:cs="Arial" w:eastAsia="Arial" w:hAnsi="Arial"/>
                                      <w:b w:val="1"/>
                                      <w:i w:val="1"/>
                                      <w:smallCaps w:val="0"/>
                                      <w:strike w:val="0"/>
                                      <w:color w:val="000000"/>
                                      <w:sz w:val="18"/>
                                      <w:vertAlign w:val="baseline"/>
                                    </w:rPr>
                                    <w:br w:type="textWrapping"/>
                                  </w:r>
                                  <w:r w:rsidDel="00000000" w:rsidR="00000000" w:rsidRPr="00000000">
                                    <w:rPr>
                                      <w:rFonts w:ascii="Arial" w:cs="Arial" w:eastAsia="Arial" w:hAnsi="Arial"/>
                                      <w:b w:val="0"/>
                                      <w:i w:val="1"/>
                                      <w:smallCaps w:val="0"/>
                                      <w:strike w:val="0"/>
                                      <w:color w:val="000000"/>
                                      <w:sz w:val="18"/>
                                      <w:vertAlign w:val="baseline"/>
                                    </w:rPr>
                                    <w:t xml:space="preserve">Evolución de la información y datos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86450" cy="504052"/>
                      <wp:effectExtent b="0" l="0" r="0" t="0"/>
                      <wp:wrapSquare wrapText="bothSides" distB="0" distT="0" distL="114300" distR="114300"/>
                      <wp:docPr id="544" name="image74.png"/>
                      <a:graphic>
                        <a:graphicData uri="http://schemas.openxmlformats.org/drawingml/2006/picture">
                          <pic:pic>
                            <pic:nvPicPr>
                              <pic:cNvPr id="0" name="image74.png"/>
                              <pic:cNvPicPr preferRelativeResize="0"/>
                            </pic:nvPicPr>
                            <pic:blipFill>
                              <a:blip r:embed="rId14"/>
                              <a:srcRect/>
                              <a:stretch>
                                <a:fillRect/>
                              </a:stretch>
                            </pic:blipFill>
                            <pic:spPr>
                              <a:xfrm>
                                <a:off x="0" y="0"/>
                                <a:ext cx="5886450" cy="504052"/>
                              </a:xfrm>
                              <a:prstGeom prst="rect"/>
                              <a:ln/>
                            </pic:spPr>
                          </pic:pic>
                        </a:graphicData>
                      </a:graphic>
                    </wp:anchor>
                  </w:drawing>
                </mc:Fallback>
              </mc:AlternateContent>
            </w:r>
          </w:p>
          <w:sdt>
            <w:sdtPr>
              <w:tag w:val="goog_rdk_30"/>
            </w:sdtPr>
            <w:sdtContent>
              <w:p w:rsidR="00000000" w:rsidDel="00000000" w:rsidP="00000000" w:rsidRDefault="00000000" w:rsidRPr="00000000" w14:paraId="00000055">
                <w:pPr>
                  <w:pBdr>
                    <w:top w:space="0" w:sz="0" w:val="nil"/>
                    <w:left w:space="0" w:sz="0" w:val="nil"/>
                    <w:bottom w:space="0" w:sz="0" w:val="nil"/>
                    <w:right w:space="0" w:sz="0" w:val="nil"/>
                    <w:between w:space="0" w:sz="0" w:val="nil"/>
                  </w:pBdr>
                  <w:jc w:val="both"/>
                  <w:rPr>
                    <w:color w:val="a6a6a6"/>
                    <w:sz w:val="16"/>
                    <w:szCs w:val="16"/>
                    <w:rPrChange w:author="USER" w:id="8" w:date="2022-09-08T11:09:00Z">
                      <w:rPr>
                        <w:color w:val="a6a6a6"/>
                        <w:sz w:val="16"/>
                        <w:szCs w:val="16"/>
                        <w:highlight w:val="yellow"/>
                      </w:rPr>
                    </w:rPrChange>
                  </w:rPr>
                </w:pPr>
                <w:sdt>
                  <w:sdtPr>
                    <w:tag w:val="goog_rdk_29"/>
                  </w:sdtPr>
                  <w:sdtContent>
                    <w:r w:rsidDel="00000000" w:rsidR="00000000" w:rsidRPr="00000000">
                      <w:rPr>
                        <w:color w:val="a6a6a6"/>
                        <w:sz w:val="16"/>
                        <w:szCs w:val="16"/>
                        <w:rtl w:val="0"/>
                        <w:rPrChange w:author="USER" w:id="8" w:date="2022-09-08T11:09:00Z">
                          <w:rPr>
                            <w:color w:val="a6a6a6"/>
                            <w:sz w:val="16"/>
                            <w:szCs w:val="16"/>
                            <w:highlight w:val="yellow"/>
                          </w:rPr>
                        </w:rPrChange>
                      </w:rPr>
                      <w:t xml:space="preserve">Imagen sugerida de evolución de la información y datos. Construcción propia</w:t>
                    </w:r>
                  </w:sdtContent>
                </w:sdt>
              </w:p>
            </w:sdtContent>
          </w:sdt>
          <w:sdt>
            <w:sdtPr>
              <w:tag w:val="goog_rdk_32"/>
            </w:sdtPr>
            <w:sdtContent>
              <w:p w:rsidR="00000000" w:rsidDel="00000000" w:rsidP="00000000" w:rsidRDefault="00000000" w:rsidRPr="00000000" w14:paraId="00000056">
                <w:pPr>
                  <w:jc w:val="both"/>
                  <w:rPr>
                    <w:color w:val="a6a6a6"/>
                    <w:sz w:val="16"/>
                    <w:szCs w:val="16"/>
                    <w:rPrChange w:author="USER" w:id="8" w:date="2022-09-08T11:09:00Z">
                      <w:rPr>
                        <w:color w:val="a6a6a6"/>
                        <w:sz w:val="16"/>
                        <w:szCs w:val="16"/>
                        <w:highlight w:val="yellow"/>
                      </w:rPr>
                    </w:rPrChange>
                  </w:rPr>
                </w:pPr>
                <w:sdt>
                  <w:sdtPr>
                    <w:tag w:val="goog_rdk_31"/>
                  </w:sdtPr>
                  <w:sdtContent>
                    <w:r w:rsidDel="00000000" w:rsidR="00000000" w:rsidRPr="00000000">
                      <w:rPr>
                        <w:rtl w:val="0"/>
                      </w:rPr>
                    </w:r>
                  </w:sdtContent>
                </w:sdt>
              </w:p>
            </w:sdtContent>
          </w:sdt>
          <w:p w:rsidR="00000000" w:rsidDel="00000000" w:rsidP="00000000" w:rsidRDefault="00000000" w:rsidRPr="00000000" w14:paraId="00000057">
            <w:pPr>
              <w:pBdr>
                <w:top w:space="0" w:sz="0" w:val="nil"/>
                <w:left w:space="0" w:sz="0" w:val="nil"/>
                <w:bottom w:space="0" w:sz="0" w:val="nil"/>
                <w:right w:space="0" w:sz="0" w:val="nil"/>
                <w:between w:space="0" w:sz="0" w:val="nil"/>
              </w:pBdr>
              <w:jc w:val="both"/>
              <w:rPr/>
            </w:pPr>
            <w:sdt>
              <w:sdtPr>
                <w:tag w:val="goog_rdk_33"/>
              </w:sdtPr>
              <w:sdtContent>
                <w:r w:rsidDel="00000000" w:rsidR="00000000" w:rsidRPr="00000000">
                  <w:rPr>
                    <w:sz w:val="16"/>
                    <w:szCs w:val="16"/>
                    <w:rtl w:val="0"/>
                    <w:rPrChange w:author="USER" w:id="8" w:date="2022-09-08T11:09:00Z">
                      <w:rPr>
                        <w:sz w:val="16"/>
                        <w:szCs w:val="16"/>
                        <w:highlight w:val="yellow"/>
                      </w:rPr>
                    </w:rPrChange>
                  </w:rPr>
                  <w:t xml:space="preserve">Imagen: 228131_i96</w:t>
                </w:r>
              </w:sdtContent>
            </w:sdt>
            <w:r w:rsidDel="00000000" w:rsidR="00000000" w:rsidRPr="00000000">
              <w:rPr>
                <w:rtl w:val="0"/>
              </w:rPr>
            </w:r>
          </w:p>
        </w:tc>
      </w:tr>
    </w:tbl>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2"/>
        <w:numPr>
          <w:ilvl w:val="1"/>
          <w:numId w:val="8"/>
        </w:numPr>
        <w:ind w:left="576" w:hanging="576"/>
        <w:rPr/>
      </w:pPr>
      <w:bookmarkStart w:colFirst="0" w:colLast="0" w:name="_heading=h.4i7ojhp" w:id="5"/>
      <w:bookmarkEnd w:id="5"/>
      <w:r w:rsidDel="00000000" w:rsidR="00000000" w:rsidRPr="00000000">
        <w:rPr>
          <w:rtl w:val="0"/>
        </w:rPr>
        <w:t xml:space="preserve">Tipos de datos</w:t>
      </w:r>
    </w:p>
    <w:p w:rsidR="00000000" w:rsidDel="00000000" w:rsidP="00000000" w:rsidRDefault="00000000" w:rsidRPr="00000000" w14:paraId="0000005B">
      <w:pPr>
        <w:rPr/>
      </w:pPr>
      <w:r w:rsidDel="00000000" w:rsidR="00000000" w:rsidRPr="00000000">
        <w:rPr>
          <w:rtl w:val="0"/>
        </w:rPr>
      </w:r>
    </w:p>
    <w:tbl>
      <w:tblPr>
        <w:tblStyle w:val="Table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7672"/>
        <w:gridCol w:w="4206"/>
        <w:tblGridChange w:id="0">
          <w:tblGrid>
            <w:gridCol w:w="1534"/>
            <w:gridCol w:w="7672"/>
            <w:gridCol w:w="420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5C">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5D">
            <w:pPr>
              <w:pStyle w:val="Title"/>
              <w:widowControl w:val="0"/>
              <w:jc w:val="center"/>
              <w:rPr>
                <w:sz w:val="22"/>
                <w:szCs w:val="22"/>
              </w:rPr>
            </w:pPr>
            <w:r w:rsidDel="00000000" w:rsidR="00000000" w:rsidRPr="00000000">
              <w:rPr>
                <w:sz w:val="22"/>
                <w:szCs w:val="22"/>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60">
            <w:pPr>
              <w:pBdr>
                <w:top w:space="0" w:sz="0" w:val="nil"/>
                <w:left w:space="0" w:sz="0" w:val="nil"/>
                <w:bottom w:space="0" w:sz="0" w:val="nil"/>
                <w:right w:space="0" w:sz="0" w:val="nil"/>
                <w:between w:space="0" w:sz="0" w:val="nil"/>
              </w:pBdr>
              <w:jc w:val="both"/>
              <w:rPr/>
            </w:pPr>
            <w:r w:rsidDel="00000000" w:rsidR="00000000" w:rsidRPr="00000000">
              <w:rPr>
                <w:rtl w:val="0"/>
              </w:rPr>
              <w:t xml:space="preserve">Los datos se pueden clasificar según su formato o el tipo de información que contienen, lo que sirve específicamente para la estructuración de arreglos de los mismos o la creación de bases de datos. </w:t>
            </w:r>
          </w:p>
          <w:p w:rsidR="00000000" w:rsidDel="00000000" w:rsidP="00000000" w:rsidRDefault="00000000" w:rsidRPr="00000000" w14:paraId="00000061">
            <w:pPr>
              <w:pBdr>
                <w:top w:space="0" w:sz="0" w:val="nil"/>
                <w:left w:space="0" w:sz="0" w:val="nil"/>
                <w:bottom w:space="0" w:sz="0" w:val="nil"/>
                <w:right w:space="0" w:sz="0" w:val="nil"/>
                <w:between w:space="0" w:sz="0" w:val="nil"/>
              </w:pBdr>
              <w:jc w:val="both"/>
              <w:rPr/>
            </w:pPr>
            <w:r w:rsidDel="00000000" w:rsidR="00000000" w:rsidRPr="00000000">
              <w:rPr>
                <w:rtl w:val="0"/>
              </w:rPr>
              <w:t xml:space="preserve">En este sentido, cada lenguaje de programación y motor de base de datos puede tener sus propios tipos de datos; sus características se muestran a continuación de manera general, resaltando solo las más comunes.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3">
            <w:pPr>
              <w:widowControl w:val="0"/>
              <w:rPr>
                <w:b w:val="1"/>
              </w:rPr>
            </w:pPr>
            <w:r w:rsidDel="00000000" w:rsidR="00000000" w:rsidRPr="00000000">
              <w:rPr>
                <w:b w:val="1"/>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064">
            <w:pPr>
              <w:rPr/>
            </w:pPr>
            <w:r w:rsidDel="00000000" w:rsidR="00000000" w:rsidRPr="00000000">
              <w:rPr>
                <w:rtl w:val="0"/>
              </w:rPr>
              <w:t xml:space="preserve">En un nivel inferior de máquina los compiladores o procesamientos de datos reservan una cantidad de </w:t>
            </w:r>
            <w:r w:rsidDel="00000000" w:rsidR="00000000" w:rsidRPr="00000000">
              <w:rPr>
                <w:i w:val="1"/>
                <w:rtl w:val="0"/>
              </w:rPr>
              <w:t xml:space="preserve">bits</w:t>
            </w:r>
            <w:sdt>
              <w:sdtPr>
                <w:tag w:val="goog_rdk_34"/>
              </w:sdtPr>
              <w:sdtContent>
                <w:ins w:author="USER" w:id="9" w:date="2022-09-08T10:56:00Z">
                  <w:r w:rsidDel="00000000" w:rsidR="00000000" w:rsidRPr="00000000">
                    <w:rPr>
                      <w:i w:val="1"/>
                      <w:rtl w:val="0"/>
                    </w:rPr>
                    <w:t xml:space="preserve">,</w:t>
                  </w:r>
                </w:ins>
              </w:sdtContent>
            </w:sdt>
            <w:r w:rsidDel="00000000" w:rsidR="00000000" w:rsidRPr="00000000">
              <w:rPr>
                <w:i w:val="1"/>
                <w:rtl w:val="0"/>
              </w:rPr>
              <w:t xml:space="preserve"> </w:t>
            </w:r>
            <w:r w:rsidDel="00000000" w:rsidR="00000000" w:rsidRPr="00000000">
              <w:rPr>
                <w:rtl w:val="0"/>
              </w:rPr>
              <w:t xml:space="preserve">según el tipo de datos que se seleccionen; por ello no solo es importante identificar la naturaleza de los datos a almacenar ya sean números, fechas, texto, etc. sino también determinar qué tantos recursos emplea cada tipo de datos desde el punto de vista de memoria, pues de esto también depende la velocidad y agilidad de procesamiento.</w:t>
            </w:r>
          </w:p>
        </w:tc>
        <w:tc>
          <w:tcPr>
            <w:shd w:fill="auto" w:val="clear"/>
            <w:tcMar>
              <w:top w:w="100.0" w:type="dxa"/>
              <w:left w:w="100.0" w:type="dxa"/>
              <w:bottom w:w="100.0" w:type="dxa"/>
              <w:right w:w="100.0" w:type="dxa"/>
            </w:tcMar>
          </w:tcPr>
          <w:p w:rsidR="00000000" w:rsidDel="00000000" w:rsidP="00000000" w:rsidRDefault="00000000" w:rsidRPr="00000000" w14:paraId="00000065">
            <w:pPr>
              <w:pBdr>
                <w:top w:space="0" w:sz="0" w:val="nil"/>
                <w:left w:space="0" w:sz="0" w:val="nil"/>
                <w:bottom w:space="0" w:sz="0" w:val="nil"/>
                <w:right w:space="0" w:sz="0" w:val="nil"/>
                <w:between w:space="0" w:sz="0" w:val="nil"/>
              </w:pBdr>
              <w:ind w:left="284" w:firstLine="0"/>
              <w:jc w:val="both"/>
              <w:rPr>
                <w:color w:val="bfbfbf"/>
              </w:rPr>
            </w:pPr>
            <w:r w:rsidDel="00000000" w:rsidR="00000000" w:rsidRPr="00000000">
              <w:rPr/>
              <w:drawing>
                <wp:inline distB="0" distT="0" distL="0" distR="0">
                  <wp:extent cx="2543810" cy="1711325"/>
                  <wp:effectExtent b="0" l="0" r="0" t="0"/>
                  <wp:docPr id="600"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2543810" cy="1711325"/>
                          </a:xfrm>
                          <a:prstGeom prst="rect"/>
                          <a:ln/>
                        </pic:spPr>
                      </pic:pic>
                    </a:graphicData>
                  </a:graphic>
                </wp:inline>
              </w:drawing>
            </w:r>
            <w:r w:rsidDel="00000000" w:rsidR="00000000" w:rsidRPr="00000000">
              <w:rPr>
                <w:rtl w:val="0"/>
              </w:rPr>
            </w:r>
          </w:p>
          <w:sdt>
            <w:sdtPr>
              <w:tag w:val="goog_rdk_37"/>
            </w:sdtPr>
            <w:sdtContent>
              <w:p w:rsidR="00000000" w:rsidDel="00000000" w:rsidP="00000000" w:rsidRDefault="00000000" w:rsidRPr="00000000" w14:paraId="00000066">
                <w:pPr>
                  <w:pBdr>
                    <w:top w:space="0" w:sz="0" w:val="nil"/>
                    <w:left w:space="0" w:sz="0" w:val="nil"/>
                    <w:bottom w:space="0" w:sz="0" w:val="nil"/>
                    <w:right w:space="0" w:sz="0" w:val="nil"/>
                    <w:between w:space="0" w:sz="0" w:val="nil"/>
                  </w:pBdr>
                  <w:jc w:val="both"/>
                  <w:rPr>
                    <w:color w:val="a6a6a6"/>
                    <w:sz w:val="16"/>
                    <w:szCs w:val="16"/>
                    <w:rPrChange w:author="USER" w:id="10" w:date="2022-09-08T11:09:00Z">
                      <w:rPr>
                        <w:color w:val="a6a6a6"/>
                        <w:sz w:val="16"/>
                        <w:szCs w:val="16"/>
                        <w:highlight w:val="yellow"/>
                      </w:rPr>
                    </w:rPrChange>
                  </w:rPr>
                </w:pPr>
                <w:sdt>
                  <w:sdtPr>
                    <w:tag w:val="goog_rdk_35"/>
                  </w:sdtPr>
                  <w:sdtContent>
                    <w:r w:rsidDel="00000000" w:rsidR="00000000" w:rsidRPr="00000000">
                      <w:rPr>
                        <w:sz w:val="16"/>
                        <w:szCs w:val="16"/>
                        <w:rtl w:val="0"/>
                        <w:rPrChange w:author="USER" w:id="10" w:date="2022-09-08T11:09:00Z">
                          <w:rPr>
                            <w:sz w:val="16"/>
                            <w:szCs w:val="16"/>
                            <w:highlight w:val="yellow"/>
                          </w:rPr>
                        </w:rPrChange>
                      </w:rPr>
                      <w:t xml:space="preserve">Imagen: 228131_i97</w:t>
                    </w:r>
                  </w:sdtContent>
                </w:sdt>
                <w:sdt>
                  <w:sdtPr>
                    <w:tag w:val="goog_rdk_36"/>
                  </w:sdtPr>
                  <w:sdtContent>
                    <w:r w:rsidDel="00000000" w:rsidR="00000000" w:rsidRPr="00000000">
                      <w:rPr>
                        <w:rtl w:val="0"/>
                      </w:rPr>
                    </w:r>
                  </w:sdtContent>
                </w:sdt>
              </w:p>
            </w:sdtContent>
          </w:sdt>
          <w:sdt>
            <w:sdtPr>
              <w:tag w:val="goog_rdk_40"/>
            </w:sdtPr>
            <w:sdtContent>
              <w:p w:rsidR="00000000" w:rsidDel="00000000" w:rsidP="00000000" w:rsidRDefault="00000000" w:rsidRPr="00000000" w14:paraId="00000067">
                <w:pPr>
                  <w:pBdr>
                    <w:top w:space="0" w:sz="0" w:val="nil"/>
                    <w:left w:space="0" w:sz="0" w:val="nil"/>
                    <w:bottom w:space="0" w:sz="0" w:val="nil"/>
                    <w:right w:space="0" w:sz="0" w:val="nil"/>
                    <w:between w:space="0" w:sz="0" w:val="nil"/>
                  </w:pBdr>
                  <w:jc w:val="both"/>
                  <w:rPr>
                    <w:color w:val="bfbfbf"/>
                    <w:rPrChange w:author="USER" w:id="10" w:date="2022-09-08T11:09:00Z">
                      <w:rPr>
                        <w:color w:val="bfbfbf"/>
                        <w:highlight w:val="yellow"/>
                      </w:rPr>
                    </w:rPrChange>
                  </w:rPr>
                </w:pPr>
                <w:sdt>
                  <w:sdtPr>
                    <w:tag w:val="goog_rdk_38"/>
                  </w:sdtPr>
                  <w:sdtContent>
                    <w:r w:rsidDel="00000000" w:rsidR="00000000" w:rsidRPr="00000000">
                      <w:rPr>
                        <w:color w:val="bfbfbf"/>
                        <w:sz w:val="16"/>
                        <w:szCs w:val="16"/>
                        <w:rtl w:val="0"/>
                        <w:rPrChange w:author="USER" w:id="10" w:date="2022-09-08T11:09:00Z">
                          <w:rPr>
                            <w:color w:val="bfbfbf"/>
                            <w:sz w:val="16"/>
                            <w:szCs w:val="16"/>
                            <w:highlight w:val="yellow"/>
                          </w:rPr>
                        </w:rPrChange>
                      </w:rPr>
                      <w:t xml:space="preserve">Imagen que representa manejo informático de diferentes tipos de datos</w:t>
                    </w:r>
                  </w:sdtContent>
                </w:sdt>
                <w:sdt>
                  <w:sdtPr>
                    <w:tag w:val="goog_rdk_39"/>
                  </w:sdtPr>
                  <w:sdtContent>
                    <w:r w:rsidDel="00000000" w:rsidR="00000000" w:rsidRPr="00000000">
                      <w:rPr>
                        <w:rtl w:val="0"/>
                      </w:rPr>
                    </w:r>
                  </w:sdtContent>
                </w:sdt>
              </w:p>
            </w:sdtContent>
          </w:sdt>
          <w:sdt>
            <w:sdtPr>
              <w:tag w:val="goog_rdk_45"/>
            </w:sdtPr>
            <w:sdtContent>
              <w:p w:rsidR="00000000" w:rsidDel="00000000" w:rsidP="00000000" w:rsidRDefault="00000000" w:rsidRPr="00000000" w14:paraId="00000068">
                <w:pPr>
                  <w:pBdr>
                    <w:top w:space="0" w:sz="0" w:val="nil"/>
                    <w:left w:space="0" w:sz="0" w:val="nil"/>
                    <w:bottom w:space="0" w:sz="0" w:val="nil"/>
                    <w:right w:space="0" w:sz="0" w:val="nil"/>
                    <w:between w:space="0" w:sz="0" w:val="nil"/>
                  </w:pBdr>
                  <w:jc w:val="both"/>
                  <w:rPr>
                    <w:rPrChange w:author="USER" w:id="10" w:date="2022-09-08T11:09:00Z">
                      <w:rPr>
                        <w:highlight w:val="yellow"/>
                      </w:rPr>
                    </w:rPrChange>
                  </w:rPr>
                </w:pPr>
                <w:sdt>
                  <w:sdtPr>
                    <w:tag w:val="goog_rdk_41"/>
                  </w:sdtPr>
                  <w:sdtContent>
                    <w:r w:rsidDel="00000000" w:rsidR="00000000" w:rsidRPr="00000000">
                      <w:rPr>
                        <w:color w:val="bfbfbf"/>
                        <w:sz w:val="16"/>
                        <w:szCs w:val="16"/>
                        <w:rtl w:val="0"/>
                        <w:rPrChange w:author="USER" w:id="10" w:date="2022-09-08T11:09:00Z">
                          <w:rPr>
                            <w:color w:val="bfbfbf"/>
                            <w:sz w:val="16"/>
                            <w:szCs w:val="16"/>
                            <w:highlight w:val="yellow"/>
                          </w:rPr>
                        </w:rPrChange>
                      </w:rPr>
                      <w:t xml:space="preserve"> </w:t>
                    </w:r>
                  </w:sdtContent>
                </w:sdt>
                <w:hyperlink r:id="rId16">
                  <w:sdt>
                    <w:sdtPr>
                      <w:tag w:val="goog_rdk_42"/>
                    </w:sdtPr>
                    <w:sdtContent>
                      <w:r w:rsidDel="00000000" w:rsidR="00000000" w:rsidRPr="00000000">
                        <w:rPr>
                          <w:color w:val="0000ff"/>
                          <w:sz w:val="16"/>
                          <w:szCs w:val="16"/>
                          <w:u w:val="single"/>
                          <w:rtl w:val="0"/>
                          <w:rPrChange w:author="USER" w:id="10" w:date="2022-09-08T11:09:00Z">
                            <w:rPr>
                              <w:color w:val="0000ff"/>
                              <w:sz w:val="16"/>
                              <w:szCs w:val="16"/>
                              <w:highlight w:val="yellow"/>
                              <w:u w:val="single"/>
                            </w:rPr>
                          </w:rPrChange>
                        </w:rPr>
                        <w:t xml:space="preserve">https://www.shutterstock.com/es/image-vector/data-analysis-database-visualization-young-woman-1995137660</w:t>
                      </w:r>
                    </w:sdtContent>
                  </w:sdt>
                </w:hyperlink>
                <w:sdt>
                  <w:sdtPr>
                    <w:tag w:val="goog_rdk_43"/>
                  </w:sdtPr>
                  <w:sdtContent>
                    <w:r w:rsidDel="00000000" w:rsidR="00000000" w:rsidRPr="00000000">
                      <w:rPr>
                        <w:color w:val="bfbfbf"/>
                        <w:rtl w:val="0"/>
                        <w:rPrChange w:author="USER" w:id="10" w:date="2022-09-08T11:09:00Z">
                          <w:rPr>
                            <w:color w:val="bfbfbf"/>
                            <w:highlight w:val="yellow"/>
                          </w:rPr>
                        </w:rPrChange>
                      </w:rPr>
                      <w:t xml:space="preserve"> </w:t>
                    </w:r>
                  </w:sdtContent>
                </w:sdt>
                <w:sdt>
                  <w:sdtPr>
                    <w:tag w:val="goog_rdk_44"/>
                  </w:sdtPr>
                  <w:sdtContent>
                    <w:r w:rsidDel="00000000" w:rsidR="00000000" w:rsidRPr="00000000">
                      <w:rPr>
                        <w:rtl w:val="0"/>
                      </w:rPr>
                    </w:r>
                  </w:sdtContent>
                </w:sdt>
              </w:p>
            </w:sdtContent>
          </w:sdt>
        </w:tc>
      </w:tr>
      <w:tr>
        <w:trPr>
          <w:cantSplit w:val="0"/>
          <w:trHeight w:val="737"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69">
            <w:pPr>
              <w:widowControl w:val="0"/>
              <w:rPr>
                <w:b w:val="1"/>
              </w:rPr>
            </w:pPr>
            <w:r w:rsidDel="00000000" w:rsidR="00000000" w:rsidRPr="00000000">
              <w:rPr>
                <w:b w:val="1"/>
                <w:rtl w:val="0"/>
              </w:rPr>
              <w:t xml:space="preserve">Slide 2</w:t>
            </w:r>
          </w:p>
        </w:tc>
        <w:tc>
          <w:tcPr>
            <w:gridSpan w:val="2"/>
            <w:shd w:fill="ffff00" w:val="clear"/>
            <w:tcMar>
              <w:top w:w="100.0" w:type="dxa"/>
              <w:left w:w="100.0" w:type="dxa"/>
              <w:bottom w:w="100.0" w:type="dxa"/>
              <w:right w:w="100.0" w:type="dxa"/>
            </w:tcMar>
          </w:tcPr>
          <w:p w:rsidR="00000000" w:rsidDel="00000000" w:rsidP="00000000" w:rsidRDefault="00000000" w:rsidRPr="00000000" w14:paraId="0000006A">
            <w:pPr>
              <w:widowControl w:val="0"/>
              <w:rPr>
                <w:b w:val="1"/>
              </w:rPr>
            </w:pPr>
            <w:r w:rsidDel="00000000" w:rsidR="00000000" w:rsidRPr="00000000">
              <w:rPr>
                <w:b w:val="1"/>
                <w:rtl w:val="0"/>
              </w:rPr>
              <w:t xml:space="preserve">Nota: se puede incrustar aquí el recurso de Carrusel de Tarjetas elaborado a continuación de este recurso.</w:t>
            </w:r>
          </w:p>
          <w:p w:rsidR="00000000" w:rsidDel="00000000" w:rsidP="00000000" w:rsidRDefault="00000000" w:rsidRPr="00000000" w14:paraId="0000006B">
            <w:pPr>
              <w:widowControl w:val="0"/>
              <w:rPr/>
            </w:pPr>
            <w:r w:rsidDel="00000000" w:rsidR="00000000" w:rsidRPr="00000000">
              <w:rPr>
                <w:rtl w:val="0"/>
              </w:rPr>
              <w:t xml:space="preserve">Si no se puede incrustar, entonces construir un gráfico animado con esta información:</w:t>
            </w:r>
          </w:p>
          <w:p w:rsidR="00000000" w:rsidDel="00000000" w:rsidP="00000000" w:rsidRDefault="00000000" w:rsidRPr="00000000" w14:paraId="0000006C">
            <w:pPr>
              <w:widowControl w:val="0"/>
              <w:rPr/>
            </w:pPr>
            <w:r w:rsidDel="00000000" w:rsidR="00000000" w:rsidRPr="00000000">
              <w:rPr>
                <w:rtl w:val="0"/>
              </w:rPr>
            </w:r>
          </w:p>
        </w:tc>
      </w:tr>
      <w:tr>
        <w:trPr>
          <w:cantSplit w:val="0"/>
          <w:trHeight w:val="3742"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shd w:fill="auto" w:val="clear"/>
            <w:tcMar>
              <w:top w:w="100.0" w:type="dxa"/>
              <w:left w:w="100.0" w:type="dxa"/>
              <w:bottom w:w="100.0" w:type="dxa"/>
              <w:right w:w="100.0" w:type="dxa"/>
            </w:tcMar>
          </w:tcPr>
          <w:sdt>
            <w:sdtPr>
              <w:tag w:val="goog_rdk_48"/>
            </w:sdtPr>
            <w:sdtContent>
              <w:p w:rsidR="00000000" w:rsidDel="00000000" w:rsidP="00000000" w:rsidRDefault="00000000" w:rsidRPr="00000000" w14:paraId="0000006F">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11" w:date="2022-09-08T11:09:00Z">
                      <w:rPr>
                        <w:i w:val="1"/>
                        <w:color w:val="000000"/>
                        <w:sz w:val="18"/>
                        <w:szCs w:val="18"/>
                        <w:highlight w:val="yellow"/>
                      </w:rPr>
                    </w:rPrChange>
                  </w:rPr>
                </w:pPr>
                <w:sdt>
                  <w:sdtPr>
                    <w:tag w:val="goog_rdk_46"/>
                  </w:sdtPr>
                  <w:sdtContent>
                    <w:r w:rsidDel="00000000" w:rsidR="00000000" w:rsidRPr="00000000">
                      <w:rPr>
                        <w:b w:val="1"/>
                        <w:color w:val="000000"/>
                        <w:sz w:val="18"/>
                        <w:szCs w:val="18"/>
                        <w:rtl w:val="0"/>
                        <w:rPrChange w:author="USER" w:id="11" w:date="2022-09-08T11:09:00Z">
                          <w:rPr>
                            <w:b w:val="1"/>
                            <w:color w:val="000000"/>
                            <w:sz w:val="18"/>
                            <w:szCs w:val="18"/>
                            <w:highlight w:val="yellow"/>
                          </w:rPr>
                        </w:rPrChange>
                      </w:rPr>
                      <w:t xml:space="preserve">Figura 2</w:t>
                    </w:r>
                  </w:sdtContent>
                </w:sdt>
                <w:sdt>
                  <w:sdtPr>
                    <w:tag w:val="goog_rdk_47"/>
                  </w:sdtPr>
                  <w:sdtContent>
                    <w:r w:rsidDel="00000000" w:rsidR="00000000" w:rsidRPr="00000000">
                      <w:rPr>
                        <w:i w:val="1"/>
                        <w:color w:val="000000"/>
                        <w:sz w:val="18"/>
                        <w:szCs w:val="18"/>
                        <w:rtl w:val="0"/>
                        <w:rPrChange w:author="USER" w:id="11" w:date="2022-09-08T11:09:00Z">
                          <w:rPr>
                            <w:i w:val="1"/>
                            <w:color w:val="000000"/>
                            <w:sz w:val="18"/>
                            <w:szCs w:val="18"/>
                            <w:highlight w:val="yellow"/>
                          </w:rPr>
                        </w:rPrChange>
                      </w:rPr>
                      <w:br w:type="textWrapping"/>
                    </w:r>
                  </w:sdtContent>
                </w:sdt>
              </w:p>
            </w:sdtContent>
          </w:sdt>
          <w:sdt>
            <w:sdtPr>
              <w:tag w:val="goog_rdk_50"/>
            </w:sdtPr>
            <w:sdtContent>
              <w:p w:rsidR="00000000" w:rsidDel="00000000" w:rsidP="00000000" w:rsidRDefault="00000000" w:rsidRPr="00000000" w14:paraId="00000070">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11" w:date="2022-09-08T11:09:00Z">
                      <w:rPr>
                        <w:i w:val="1"/>
                        <w:color w:val="000000"/>
                        <w:sz w:val="18"/>
                        <w:szCs w:val="18"/>
                        <w:highlight w:val="yellow"/>
                      </w:rPr>
                    </w:rPrChange>
                  </w:rPr>
                </w:pPr>
                <w:sdt>
                  <w:sdtPr>
                    <w:tag w:val="goog_rdk_49"/>
                  </w:sdtPr>
                  <w:sdtContent>
                    <w:r w:rsidDel="00000000" w:rsidR="00000000" w:rsidRPr="00000000">
                      <w:rPr>
                        <w:i w:val="1"/>
                        <w:color w:val="000000"/>
                        <w:sz w:val="18"/>
                        <w:szCs w:val="18"/>
                        <w:rtl w:val="0"/>
                        <w:rPrChange w:author="USER" w:id="11" w:date="2022-09-08T11:09:00Z">
                          <w:rPr>
                            <w:i w:val="1"/>
                            <w:color w:val="000000"/>
                            <w:sz w:val="18"/>
                            <w:szCs w:val="18"/>
                            <w:highlight w:val="yellow"/>
                          </w:rPr>
                        </w:rPrChange>
                      </w:rPr>
                      <w:t xml:space="preserve">Tipos de datos</w:t>
                    </w:r>
                  </w:sdtContent>
                </w:sdt>
              </w:p>
            </w:sdtContent>
          </w:sdt>
          <w:sdt>
            <w:sdtPr>
              <w:tag w:val="goog_rdk_52"/>
            </w:sdtPr>
            <w:sdtContent>
              <w:p w:rsidR="00000000" w:rsidDel="00000000" w:rsidP="00000000" w:rsidRDefault="00000000" w:rsidRPr="00000000" w14:paraId="00000071">
                <w:pPr>
                  <w:widowControl w:val="0"/>
                  <w:rPr>
                    <w:b w:val="1"/>
                    <w:rPrChange w:author="USER" w:id="11" w:date="2022-09-08T11:09:00Z">
                      <w:rPr>
                        <w:b w:val="1"/>
                        <w:highlight w:val="yellow"/>
                      </w:rPr>
                    </w:rPrChange>
                  </w:rPr>
                </w:pPr>
                <w:r w:rsidDel="00000000" w:rsidR="00000000" w:rsidRPr="00000000">
                  <w:rPr>
                    <w:b w:val="1"/>
                    <w:highlight w:val="yellow"/>
                  </w:rPr>
                  <w:drawing>
                    <wp:inline distB="0" distT="0" distL="0" distR="0">
                      <wp:extent cx="3629025" cy="2600325"/>
                      <wp:effectExtent b="0" l="0" r="0" t="0"/>
                      <wp:docPr id="599" name="image43.png"/>
                      <a:graphic>
                        <a:graphicData uri="http://schemas.openxmlformats.org/drawingml/2006/picture">
                          <pic:pic>
                            <pic:nvPicPr>
                              <pic:cNvPr id="0" name="image43.png"/>
                              <pic:cNvPicPr preferRelativeResize="0"/>
                            </pic:nvPicPr>
                            <pic:blipFill>
                              <a:blip r:embed="rId17"/>
                              <a:srcRect b="19621" l="26073" r="24987" t="18040"/>
                              <a:stretch>
                                <a:fillRect/>
                              </a:stretch>
                            </pic:blipFill>
                            <pic:spPr>
                              <a:xfrm>
                                <a:off x="0" y="0"/>
                                <a:ext cx="3629025" cy="2600325"/>
                              </a:xfrm>
                              <a:prstGeom prst="rect"/>
                              <a:ln/>
                            </pic:spPr>
                          </pic:pic>
                        </a:graphicData>
                      </a:graphic>
                    </wp:inline>
                  </w:drawing>
                </w:r>
                <w:sdt>
                  <w:sdtPr>
                    <w:tag w:val="goog_rdk_51"/>
                  </w:sdtPr>
                  <w:sdtContent>
                    <w:r w:rsidDel="00000000" w:rsidR="00000000" w:rsidRPr="00000000">
                      <w:rPr>
                        <w:rtl w:val="0"/>
                      </w:rPr>
                    </w:r>
                  </w:sdtContent>
                </w:sdt>
              </w:p>
            </w:sdtContent>
          </w:sdt>
          <w:sdt>
            <w:sdtPr>
              <w:tag w:val="goog_rdk_54"/>
            </w:sdtPr>
            <w:sdtContent>
              <w:p w:rsidR="00000000" w:rsidDel="00000000" w:rsidP="00000000" w:rsidRDefault="00000000" w:rsidRPr="00000000" w14:paraId="00000072">
                <w:pPr>
                  <w:widowControl w:val="0"/>
                  <w:rPr>
                    <w:b w:val="1"/>
                    <w:color w:val="a6a6a6"/>
                    <w:sz w:val="20"/>
                    <w:szCs w:val="20"/>
                    <w:rPrChange w:author="USER" w:id="11" w:date="2022-09-08T11:09:00Z">
                      <w:rPr>
                        <w:b w:val="1"/>
                        <w:color w:val="a6a6a6"/>
                        <w:sz w:val="20"/>
                        <w:szCs w:val="20"/>
                        <w:highlight w:val="yellow"/>
                      </w:rPr>
                    </w:rPrChange>
                  </w:rPr>
                </w:pPr>
                <w:sdt>
                  <w:sdtPr>
                    <w:tag w:val="goog_rdk_53"/>
                  </w:sdtPr>
                  <w:sdtContent>
                    <w:r w:rsidDel="00000000" w:rsidR="00000000" w:rsidRPr="00000000">
                      <w:rPr>
                        <w:b w:val="1"/>
                        <w:color w:val="a6a6a6"/>
                        <w:sz w:val="20"/>
                        <w:szCs w:val="20"/>
                        <w:rtl w:val="0"/>
                        <w:rPrChange w:author="USER" w:id="11" w:date="2022-09-08T11:09:00Z">
                          <w:rPr>
                            <w:b w:val="1"/>
                            <w:color w:val="a6a6a6"/>
                            <w:sz w:val="20"/>
                            <w:szCs w:val="20"/>
                            <w:highlight w:val="yellow"/>
                          </w:rPr>
                        </w:rPrChange>
                      </w:rPr>
                      <w:t xml:space="preserve">Imagen: Tipos de datos, construcción propia</w:t>
                    </w:r>
                  </w:sdtContent>
                </w:sdt>
              </w:p>
            </w:sdtContent>
          </w:sdt>
          <w:sdt>
            <w:sdtPr>
              <w:tag w:val="goog_rdk_57"/>
            </w:sdtPr>
            <w:sdtContent>
              <w:p w:rsidR="00000000" w:rsidDel="00000000" w:rsidP="00000000" w:rsidRDefault="00000000" w:rsidRPr="00000000" w14:paraId="00000073">
                <w:pPr>
                  <w:pBdr>
                    <w:top w:space="0" w:sz="0" w:val="nil"/>
                    <w:left w:space="0" w:sz="0" w:val="nil"/>
                    <w:bottom w:space="0" w:sz="0" w:val="nil"/>
                    <w:right w:space="0" w:sz="0" w:val="nil"/>
                    <w:between w:space="0" w:sz="0" w:val="nil"/>
                  </w:pBdr>
                  <w:jc w:val="both"/>
                  <w:rPr>
                    <w:color w:val="a6a6a6"/>
                    <w:sz w:val="16"/>
                    <w:szCs w:val="16"/>
                    <w:rPrChange w:author="USER" w:id="11" w:date="2022-09-08T11:09:00Z">
                      <w:rPr>
                        <w:color w:val="a6a6a6"/>
                        <w:sz w:val="16"/>
                        <w:szCs w:val="16"/>
                        <w:highlight w:val="yellow"/>
                      </w:rPr>
                    </w:rPrChange>
                  </w:rPr>
                </w:pPr>
                <w:sdt>
                  <w:sdtPr>
                    <w:tag w:val="goog_rdk_55"/>
                  </w:sdtPr>
                  <w:sdtContent>
                    <w:r w:rsidDel="00000000" w:rsidR="00000000" w:rsidRPr="00000000">
                      <w:rPr>
                        <w:sz w:val="16"/>
                        <w:szCs w:val="16"/>
                        <w:rtl w:val="0"/>
                        <w:rPrChange w:author="USER" w:id="11" w:date="2022-09-08T11:09:00Z">
                          <w:rPr>
                            <w:sz w:val="16"/>
                            <w:szCs w:val="16"/>
                            <w:highlight w:val="yellow"/>
                          </w:rPr>
                        </w:rPrChange>
                      </w:rPr>
                      <w:t xml:space="preserve">Imagen: 228131_i98</w:t>
                    </w:r>
                  </w:sdtContent>
                </w:sdt>
                <w:sdt>
                  <w:sdtPr>
                    <w:tag w:val="goog_rdk_56"/>
                  </w:sdtPr>
                  <w:sdtContent>
                    <w:r w:rsidDel="00000000" w:rsidR="00000000" w:rsidRPr="00000000">
                      <w:rPr>
                        <w:rtl w:val="0"/>
                      </w:rPr>
                    </w:r>
                  </w:sdtContent>
                </w:sdt>
              </w:p>
            </w:sdtContent>
          </w:sdt>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5">
            <w:pPr>
              <w:widowControl w:val="0"/>
              <w:rPr>
                <w:b w:val="1"/>
              </w:rPr>
            </w:pPr>
            <w:r w:rsidDel="00000000" w:rsidR="00000000" w:rsidRPr="00000000">
              <w:rPr>
                <w:b w:val="1"/>
                <w:rtl w:val="0"/>
              </w:rPr>
              <w:t xml:space="preserve">Slide 3</w:t>
            </w:r>
          </w:p>
        </w:tc>
        <w:tc>
          <w:tcPr>
            <w:gridSpan w:val="2"/>
            <w:shd w:fill="auto" w:val="clear"/>
            <w:tcMar>
              <w:top w:w="100.0" w:type="dxa"/>
              <w:left w:w="100.0" w:type="dxa"/>
              <w:bottom w:w="100.0" w:type="dxa"/>
              <w:right w:w="100.0" w:type="dxa"/>
            </w:tcMar>
          </w:tcPr>
          <w:p w:rsidR="00000000" w:rsidDel="00000000" w:rsidP="00000000" w:rsidRDefault="00000000" w:rsidRPr="00000000" w14:paraId="00000076">
            <w:pPr>
              <w:spacing w:after="120" w:line="360" w:lineRule="auto"/>
              <w:rPr>
                <w:b w:val="1"/>
              </w:rPr>
            </w:pPr>
            <w:sdt>
              <w:sdtPr>
                <w:tag w:val="goog_rdk_58"/>
              </w:sdtPr>
              <w:sdtContent>
                <w:commentRangeStart w:id="1"/>
              </w:sdtContent>
            </w:sdt>
            <w:r w:rsidDel="00000000" w:rsidR="00000000" w:rsidRPr="00000000">
              <w:rPr>
                <w:b w:val="1"/>
                <w:rtl w:val="0"/>
              </w:rPr>
              <w:t xml:space="preserve">Tabla tipos de datos</w:t>
            </w:r>
          </w:p>
          <w:sdt>
            <w:sdtPr>
              <w:tag w:val="goog_rdk_61"/>
            </w:sdtPr>
            <w:sdtContent>
              <w:p w:rsidR="00000000" w:rsidDel="00000000" w:rsidP="00000000" w:rsidRDefault="00000000" w:rsidRPr="00000000" w14:paraId="00000077">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12" w:date="2022-09-08T11:09:00Z">
                      <w:rPr>
                        <w:i w:val="1"/>
                        <w:color w:val="000000"/>
                        <w:sz w:val="18"/>
                        <w:szCs w:val="18"/>
                        <w:highlight w:val="yellow"/>
                      </w:rPr>
                    </w:rPrChange>
                  </w:rPr>
                </w:pPr>
                <w:sdt>
                  <w:sdtPr>
                    <w:tag w:val="goog_rdk_59"/>
                  </w:sdtPr>
                  <w:sdtContent>
                    <w:r w:rsidDel="00000000" w:rsidR="00000000" w:rsidRPr="00000000">
                      <w:rPr>
                        <w:b w:val="1"/>
                        <w:color w:val="000000"/>
                        <w:sz w:val="18"/>
                        <w:szCs w:val="18"/>
                        <w:rtl w:val="0"/>
                        <w:rPrChange w:author="USER" w:id="12" w:date="2022-09-08T11:09:00Z">
                          <w:rPr>
                            <w:b w:val="1"/>
                            <w:color w:val="000000"/>
                            <w:sz w:val="18"/>
                            <w:szCs w:val="18"/>
                            <w:highlight w:val="yellow"/>
                          </w:rPr>
                        </w:rPrChange>
                      </w:rPr>
                      <w:t xml:space="preserve">Tabla 1</w:t>
                    </w:r>
                  </w:sdtContent>
                </w:sdt>
                <w:sdt>
                  <w:sdtPr>
                    <w:tag w:val="goog_rdk_60"/>
                  </w:sdtPr>
                  <w:sdtContent>
                    <w:r w:rsidDel="00000000" w:rsidR="00000000" w:rsidRPr="00000000">
                      <w:rPr>
                        <w:i w:val="1"/>
                        <w:color w:val="000000"/>
                        <w:sz w:val="18"/>
                        <w:szCs w:val="18"/>
                        <w:rtl w:val="0"/>
                        <w:rPrChange w:author="USER" w:id="12" w:date="2022-09-08T11:09:00Z">
                          <w:rPr>
                            <w:i w:val="1"/>
                            <w:color w:val="000000"/>
                            <w:sz w:val="18"/>
                            <w:szCs w:val="18"/>
                            <w:highlight w:val="yellow"/>
                          </w:rPr>
                        </w:rPrChange>
                      </w:rPr>
                      <w:br w:type="textWrapping"/>
                      <w:t xml:space="preserve">Tipos de datos</w:t>
                    </w:r>
                  </w:sdtContent>
                </w:sdt>
              </w:p>
            </w:sdtContent>
          </w:sdt>
          <w:tbl>
            <w:tblPr>
              <w:tblStyle w:val="Table10"/>
              <w:tblW w:w="10481.0" w:type="dxa"/>
              <w:jc w:val="left"/>
              <w:tblBorders>
                <w:top w:color="b8cce4" w:space="0" w:sz="4" w:val="single"/>
                <w:left w:color="b8cce4" w:space="0" w:sz="4" w:val="single"/>
                <w:bottom w:color="b8cce4" w:space="0" w:sz="4" w:val="single"/>
                <w:right w:color="b8cce4" w:space="0" w:sz="4" w:val="single"/>
                <w:insideH w:color="b8cce4" w:space="0" w:sz="4" w:val="single"/>
                <w:insideV w:color="b8cce4" w:space="0" w:sz="4" w:val="single"/>
              </w:tblBorders>
              <w:tblLayout w:type="fixed"/>
              <w:tblLook w:val="04A0"/>
            </w:tblPr>
            <w:tblGrid>
              <w:gridCol w:w="2620"/>
              <w:gridCol w:w="2195"/>
              <w:gridCol w:w="1984"/>
              <w:gridCol w:w="3682"/>
              <w:tblGridChange w:id="0">
                <w:tblGrid>
                  <w:gridCol w:w="2620"/>
                  <w:gridCol w:w="2195"/>
                  <w:gridCol w:w="1984"/>
                  <w:gridCol w:w="3682"/>
                </w:tblGrid>
              </w:tblGridChange>
            </w:tblGrid>
            <w:tr>
              <w:trPr>
                <w:cantSplit w:val="0"/>
                <w:trHeight w:val="680" w:hRule="atLeast"/>
                <w:tblHeader w:val="0"/>
              </w:trPr>
              <w:tc>
                <w:tcPr>
                  <w:shd w:fill="548dd4" w:val="clear"/>
                  <w:vAlign w:val="center"/>
                </w:tcPr>
                <w:p w:rsidR="00000000" w:rsidDel="00000000" w:rsidP="00000000" w:rsidRDefault="00000000" w:rsidRPr="00000000" w14:paraId="00000078">
                  <w:pPr>
                    <w:jc w:val="center"/>
                    <w:rPr>
                      <w:color w:val="ffffff"/>
                    </w:rPr>
                  </w:pPr>
                  <w:r w:rsidDel="00000000" w:rsidR="00000000" w:rsidRPr="00000000">
                    <w:rPr>
                      <w:color w:val="ffffff"/>
                      <w:rtl w:val="0"/>
                    </w:rPr>
                    <w:t xml:space="preserve">Tipo de dato</w:t>
                  </w:r>
                </w:p>
              </w:tc>
              <w:tc>
                <w:tcPr>
                  <w:shd w:fill="548dd4" w:val="clear"/>
                  <w:vAlign w:val="center"/>
                </w:tcPr>
                <w:p w:rsidR="00000000" w:rsidDel="00000000" w:rsidP="00000000" w:rsidRDefault="00000000" w:rsidRPr="00000000" w14:paraId="00000079">
                  <w:pPr>
                    <w:jc w:val="center"/>
                    <w:rPr>
                      <w:color w:val="ffffff"/>
                    </w:rPr>
                  </w:pPr>
                  <w:r w:rsidDel="00000000" w:rsidR="00000000" w:rsidRPr="00000000">
                    <w:rPr>
                      <w:color w:val="ffffff"/>
                      <w:rtl w:val="0"/>
                    </w:rPr>
                    <w:t xml:space="preserve">Denominación común</w:t>
                  </w:r>
                </w:p>
              </w:tc>
              <w:tc>
                <w:tcPr>
                  <w:shd w:fill="548dd4" w:val="clear"/>
                  <w:vAlign w:val="center"/>
                </w:tcPr>
                <w:p w:rsidR="00000000" w:rsidDel="00000000" w:rsidP="00000000" w:rsidRDefault="00000000" w:rsidRPr="00000000" w14:paraId="0000007A">
                  <w:pPr>
                    <w:jc w:val="center"/>
                    <w:rPr>
                      <w:color w:val="ffffff"/>
                    </w:rPr>
                  </w:pPr>
                  <w:r w:rsidDel="00000000" w:rsidR="00000000" w:rsidRPr="00000000">
                    <w:rPr>
                      <w:color w:val="ffffff"/>
                      <w:rtl w:val="0"/>
                    </w:rPr>
                    <w:t xml:space="preserve">Tamaño en </w:t>
                  </w:r>
                  <w:r w:rsidDel="00000000" w:rsidR="00000000" w:rsidRPr="00000000">
                    <w:rPr>
                      <w:i w:val="1"/>
                      <w:color w:val="ffffff"/>
                      <w:rtl w:val="0"/>
                    </w:rPr>
                    <w:t xml:space="preserve">BITs</w:t>
                  </w:r>
                  <w:r w:rsidDel="00000000" w:rsidR="00000000" w:rsidRPr="00000000">
                    <w:rPr>
                      <w:rtl w:val="0"/>
                    </w:rPr>
                  </w:r>
                </w:p>
              </w:tc>
              <w:tc>
                <w:tcPr>
                  <w:shd w:fill="548dd4" w:val="clear"/>
                  <w:vAlign w:val="center"/>
                </w:tcPr>
                <w:p w:rsidR="00000000" w:rsidDel="00000000" w:rsidP="00000000" w:rsidRDefault="00000000" w:rsidRPr="00000000" w14:paraId="0000007B">
                  <w:pPr>
                    <w:jc w:val="center"/>
                    <w:rPr>
                      <w:color w:val="ffffff"/>
                    </w:rPr>
                  </w:pPr>
                  <w:r w:rsidDel="00000000" w:rsidR="00000000" w:rsidRPr="00000000">
                    <w:rPr>
                      <w:color w:val="ffffff"/>
                      <w:rtl w:val="0"/>
                    </w:rPr>
                    <w:t xml:space="preserve">Rango de valores o capacidad</w:t>
                  </w:r>
                </w:p>
              </w:tc>
            </w:tr>
            <w:tr>
              <w:trPr>
                <w:cantSplit w:val="0"/>
                <w:trHeight w:val="397" w:hRule="atLeast"/>
                <w:tblHeader w:val="0"/>
              </w:trPr>
              <w:tc>
                <w:tcPr>
                  <w:vMerge w:val="restart"/>
                  <w:vAlign w:val="center"/>
                </w:tcPr>
                <w:p w:rsidR="00000000" w:rsidDel="00000000" w:rsidP="00000000" w:rsidRDefault="00000000" w:rsidRPr="00000000" w14:paraId="0000007C">
                  <w:pPr>
                    <w:rPr/>
                  </w:pPr>
                  <w:r w:rsidDel="00000000" w:rsidR="00000000" w:rsidRPr="00000000">
                    <w:rPr>
                      <w:rtl w:val="0"/>
                    </w:rPr>
                    <w:t xml:space="preserve">Enteros: números sin decimal, estos pueden ser positivos o negativos. Existen varios subtipos </w:t>
                  </w:r>
                </w:p>
              </w:tc>
              <w:tc>
                <w:tcPr>
                  <w:vAlign w:val="center"/>
                </w:tcPr>
                <w:p w:rsidR="00000000" w:rsidDel="00000000" w:rsidP="00000000" w:rsidRDefault="00000000" w:rsidRPr="00000000" w14:paraId="0000007D">
                  <w:pPr>
                    <w:rPr>
                      <w:i w:val="1"/>
                    </w:rPr>
                  </w:pPr>
                  <w:r w:rsidDel="00000000" w:rsidR="00000000" w:rsidRPr="00000000">
                    <w:rPr>
                      <w:i w:val="1"/>
                      <w:rtl w:val="0"/>
                    </w:rPr>
                    <w:t xml:space="preserve">BIT</w:t>
                  </w:r>
                </w:p>
              </w:tc>
              <w:tc>
                <w:tcPr>
                  <w:vAlign w:val="center"/>
                </w:tcPr>
                <w:p w:rsidR="00000000" w:rsidDel="00000000" w:rsidP="00000000" w:rsidRDefault="00000000" w:rsidRPr="00000000" w14:paraId="0000007E">
                  <w:pPr>
                    <w:rPr/>
                  </w:pPr>
                  <w:r w:rsidDel="00000000" w:rsidR="00000000" w:rsidRPr="00000000">
                    <w:rPr>
                      <w:rtl w:val="0"/>
                    </w:rPr>
                    <w:t xml:space="preserve">1 </w:t>
                  </w:r>
                  <w:r w:rsidDel="00000000" w:rsidR="00000000" w:rsidRPr="00000000">
                    <w:rPr>
                      <w:i w:val="1"/>
                      <w:rtl w:val="0"/>
                    </w:rPr>
                    <w:t xml:space="preserve">bit</w:t>
                  </w:r>
                  <w:r w:rsidDel="00000000" w:rsidR="00000000" w:rsidRPr="00000000">
                    <w:rPr>
                      <w:rtl w:val="0"/>
                    </w:rPr>
                  </w:r>
                </w:p>
              </w:tc>
              <w:tc>
                <w:tcPr>
                  <w:vAlign w:val="center"/>
                </w:tcPr>
                <w:p w:rsidR="00000000" w:rsidDel="00000000" w:rsidP="00000000" w:rsidRDefault="00000000" w:rsidRPr="00000000" w14:paraId="0000007F">
                  <w:pPr>
                    <w:rPr/>
                  </w:pPr>
                  <w:r w:rsidDel="00000000" w:rsidR="00000000" w:rsidRPr="00000000">
                    <w:rPr>
                      <w:rtl w:val="0"/>
                    </w:rPr>
                    <w:t xml:space="preserve">0, 1</w:t>
                  </w:r>
                </w:p>
              </w:tc>
            </w:tr>
            <w:tr>
              <w:trPr>
                <w:cantSplit w:val="0"/>
                <w:trHeight w:val="397" w:hRule="atLeast"/>
                <w:tblHeader w:val="0"/>
              </w:trPr>
              <w:tc>
                <w:tcPr>
                  <w:vMerge w:val="continue"/>
                  <w:vAlign w:val="cente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81">
                  <w:pPr>
                    <w:rPr>
                      <w:i w:val="1"/>
                    </w:rPr>
                  </w:pPr>
                  <w:r w:rsidDel="00000000" w:rsidR="00000000" w:rsidRPr="00000000">
                    <w:rPr>
                      <w:i w:val="1"/>
                      <w:rtl w:val="0"/>
                    </w:rPr>
                    <w:t xml:space="preserve">TINYINT</w:t>
                  </w:r>
                </w:p>
              </w:tc>
              <w:tc>
                <w:tcPr>
                  <w:vAlign w:val="center"/>
                </w:tcPr>
                <w:p w:rsidR="00000000" w:rsidDel="00000000" w:rsidP="00000000" w:rsidRDefault="00000000" w:rsidRPr="00000000" w14:paraId="00000082">
                  <w:pPr>
                    <w:rPr/>
                  </w:pPr>
                  <w:r w:rsidDel="00000000" w:rsidR="00000000" w:rsidRPr="00000000">
                    <w:rPr>
                      <w:rtl w:val="0"/>
                    </w:rPr>
                    <w:t xml:space="preserve">1 </w:t>
                  </w:r>
                  <w:r w:rsidDel="00000000" w:rsidR="00000000" w:rsidRPr="00000000">
                    <w:rPr>
                      <w:i w:val="1"/>
                      <w:rtl w:val="0"/>
                    </w:rPr>
                    <w:t xml:space="preserve">byte</w:t>
                  </w:r>
                  <w:r w:rsidDel="00000000" w:rsidR="00000000" w:rsidRPr="00000000">
                    <w:rPr>
                      <w:rtl w:val="0"/>
                    </w:rPr>
                  </w:r>
                </w:p>
              </w:tc>
              <w:tc>
                <w:tcPr>
                  <w:vAlign w:val="center"/>
                </w:tcPr>
                <w:p w:rsidR="00000000" w:rsidDel="00000000" w:rsidP="00000000" w:rsidRDefault="00000000" w:rsidRPr="00000000" w14:paraId="00000083">
                  <w:pPr>
                    <w:rPr/>
                  </w:pPr>
                  <w:r w:rsidDel="00000000" w:rsidR="00000000" w:rsidRPr="00000000">
                    <w:rPr>
                      <w:rtl w:val="0"/>
                    </w:rPr>
                    <w:t xml:space="preserve">0 a 255</w:t>
                  </w:r>
                </w:p>
              </w:tc>
            </w:tr>
            <w:tr>
              <w:trPr>
                <w:cantSplit w:val="0"/>
                <w:trHeight w:val="397" w:hRule="atLeast"/>
                <w:tblHeader w:val="0"/>
              </w:trPr>
              <w:tc>
                <w:tcPr>
                  <w:vMerge w:val="continue"/>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85">
                  <w:pPr>
                    <w:rPr>
                      <w:i w:val="1"/>
                    </w:rPr>
                  </w:pPr>
                  <w:r w:rsidDel="00000000" w:rsidR="00000000" w:rsidRPr="00000000">
                    <w:rPr>
                      <w:i w:val="1"/>
                      <w:rtl w:val="0"/>
                    </w:rPr>
                    <w:t xml:space="preserve">SMALLINT</w:t>
                  </w:r>
                </w:p>
              </w:tc>
              <w:tc>
                <w:tcPr>
                  <w:vAlign w:val="center"/>
                </w:tcPr>
                <w:p w:rsidR="00000000" w:rsidDel="00000000" w:rsidP="00000000" w:rsidRDefault="00000000" w:rsidRPr="00000000" w14:paraId="00000086">
                  <w:pPr>
                    <w:rPr/>
                  </w:pPr>
                  <w:r w:rsidDel="00000000" w:rsidR="00000000" w:rsidRPr="00000000">
                    <w:rPr>
                      <w:rtl w:val="0"/>
                    </w:rPr>
                    <w:t xml:space="preserve">2 </w:t>
                  </w:r>
                  <w:r w:rsidDel="00000000" w:rsidR="00000000" w:rsidRPr="00000000">
                    <w:rPr>
                      <w:i w:val="1"/>
                      <w:rtl w:val="0"/>
                    </w:rPr>
                    <w:t xml:space="preserve">bytes</w:t>
                  </w:r>
                  <w:r w:rsidDel="00000000" w:rsidR="00000000" w:rsidRPr="00000000">
                    <w:rPr>
                      <w:rtl w:val="0"/>
                    </w:rPr>
                  </w:r>
                </w:p>
              </w:tc>
              <w:tc>
                <w:tcPr>
                  <w:vAlign w:val="center"/>
                </w:tcPr>
                <w:p w:rsidR="00000000" w:rsidDel="00000000" w:rsidP="00000000" w:rsidRDefault="00000000" w:rsidRPr="00000000" w14:paraId="00000087">
                  <w:pPr>
                    <w:rPr/>
                  </w:pPr>
                  <w:r w:rsidDel="00000000" w:rsidR="00000000" w:rsidRPr="00000000">
                    <w:rPr>
                      <w:rtl w:val="0"/>
                    </w:rPr>
                    <w:t xml:space="preserve">(-32,768 a +32,768)</w:t>
                  </w:r>
                </w:p>
              </w:tc>
            </w:tr>
            <w:tr>
              <w:trPr>
                <w:cantSplit w:val="0"/>
                <w:trHeight w:val="397" w:hRule="atLeast"/>
                <w:tblHeader w:val="0"/>
              </w:trPr>
              <w:tc>
                <w:tcPr>
                  <w:vMerge w:val="continue"/>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89">
                  <w:pPr>
                    <w:rPr>
                      <w:i w:val="1"/>
                    </w:rPr>
                  </w:pPr>
                  <w:r w:rsidDel="00000000" w:rsidR="00000000" w:rsidRPr="00000000">
                    <w:rPr>
                      <w:i w:val="1"/>
                      <w:rtl w:val="0"/>
                    </w:rPr>
                    <w:t xml:space="preserve">INT</w:t>
                  </w:r>
                </w:p>
              </w:tc>
              <w:tc>
                <w:tcPr>
                  <w:vAlign w:val="center"/>
                </w:tcPr>
                <w:p w:rsidR="00000000" w:rsidDel="00000000" w:rsidP="00000000" w:rsidRDefault="00000000" w:rsidRPr="00000000" w14:paraId="0000008A">
                  <w:pPr>
                    <w:rPr/>
                  </w:pPr>
                  <w:r w:rsidDel="00000000" w:rsidR="00000000" w:rsidRPr="00000000">
                    <w:rPr>
                      <w:rtl w:val="0"/>
                    </w:rPr>
                    <w:t xml:space="preserve">4 </w:t>
                  </w:r>
                  <w:r w:rsidDel="00000000" w:rsidR="00000000" w:rsidRPr="00000000">
                    <w:rPr>
                      <w:i w:val="1"/>
                      <w:rtl w:val="0"/>
                    </w:rPr>
                    <w:t xml:space="preserve">bytes</w:t>
                  </w:r>
                  <w:r w:rsidDel="00000000" w:rsidR="00000000" w:rsidRPr="00000000">
                    <w:rPr>
                      <w:rtl w:val="0"/>
                    </w:rPr>
                  </w:r>
                </w:p>
              </w:tc>
              <w:tc>
                <w:tcPr>
                  <w:vAlign w:val="center"/>
                </w:tcPr>
                <w:p w:rsidR="00000000" w:rsidDel="00000000" w:rsidP="00000000" w:rsidRDefault="00000000" w:rsidRPr="00000000" w14:paraId="0000008B">
                  <w:pPr>
                    <w:rPr/>
                  </w:pPr>
                  <w:r w:rsidDel="00000000" w:rsidR="00000000" w:rsidRPr="00000000">
                    <w:rPr>
                      <w:rtl w:val="0"/>
                    </w:rPr>
                    <w:t xml:space="preserve">-2</w:t>
                  </w:r>
                  <w:r w:rsidDel="00000000" w:rsidR="00000000" w:rsidRPr="00000000">
                    <w:rPr>
                      <w:vertAlign w:val="superscript"/>
                      <w:rtl w:val="0"/>
                    </w:rPr>
                    <w:t xml:space="preserve">31</w:t>
                  </w:r>
                  <w:r w:rsidDel="00000000" w:rsidR="00000000" w:rsidRPr="00000000">
                    <w:rPr>
                      <w:rtl w:val="0"/>
                    </w:rPr>
                    <w:t xml:space="preserve"> hasta 2</w:t>
                  </w:r>
                  <w:r w:rsidDel="00000000" w:rsidR="00000000" w:rsidRPr="00000000">
                    <w:rPr>
                      <w:vertAlign w:val="superscript"/>
                      <w:rtl w:val="0"/>
                    </w:rPr>
                    <w:t xml:space="preserve">31</w:t>
                  </w:r>
                  <w:r w:rsidDel="00000000" w:rsidR="00000000" w:rsidRPr="00000000">
                    <w:rPr>
                      <w:rtl w:val="0"/>
                    </w:rPr>
                  </w:r>
                </w:p>
              </w:tc>
            </w:tr>
            <w:tr>
              <w:trPr>
                <w:cantSplit w:val="0"/>
                <w:trHeight w:val="397" w:hRule="atLeast"/>
                <w:tblHeader w:val="0"/>
              </w:trPr>
              <w:tc>
                <w:tcPr>
                  <w:vMerge w:val="restart"/>
                  <w:vAlign w:val="center"/>
                </w:tcPr>
                <w:p w:rsidR="00000000" w:rsidDel="00000000" w:rsidP="00000000" w:rsidRDefault="00000000" w:rsidRPr="00000000" w14:paraId="0000008C">
                  <w:pPr>
                    <w:rPr/>
                  </w:pPr>
                  <w:r w:rsidDel="00000000" w:rsidR="00000000" w:rsidRPr="00000000">
                    <w:rPr>
                      <w:rtl w:val="0"/>
                    </w:rPr>
                    <w:t xml:space="preserve">Real</w:t>
                  </w:r>
                </w:p>
              </w:tc>
              <w:tc>
                <w:tcPr>
                  <w:vAlign w:val="center"/>
                </w:tcPr>
                <w:p w:rsidR="00000000" w:rsidDel="00000000" w:rsidP="00000000" w:rsidRDefault="00000000" w:rsidRPr="00000000" w14:paraId="0000008D">
                  <w:pPr>
                    <w:rPr>
                      <w:i w:val="1"/>
                    </w:rPr>
                  </w:pPr>
                  <w:r w:rsidDel="00000000" w:rsidR="00000000" w:rsidRPr="00000000">
                    <w:rPr>
                      <w:i w:val="1"/>
                      <w:rtl w:val="0"/>
                    </w:rPr>
                    <w:t xml:space="preserve">REAL</w:t>
                  </w:r>
                </w:p>
              </w:tc>
              <w:tc>
                <w:tcPr>
                  <w:vAlign w:val="center"/>
                </w:tcPr>
                <w:p w:rsidR="00000000" w:rsidDel="00000000" w:rsidP="00000000" w:rsidRDefault="00000000" w:rsidRPr="00000000" w14:paraId="0000008E">
                  <w:pPr>
                    <w:rPr/>
                  </w:pPr>
                  <w:r w:rsidDel="00000000" w:rsidR="00000000" w:rsidRPr="00000000">
                    <w:rPr>
                      <w:rtl w:val="0"/>
                    </w:rPr>
                    <w:t xml:space="preserve">4 </w:t>
                  </w:r>
                  <w:r w:rsidDel="00000000" w:rsidR="00000000" w:rsidRPr="00000000">
                    <w:rPr>
                      <w:i w:val="1"/>
                      <w:rtl w:val="0"/>
                    </w:rPr>
                    <w:t xml:space="preserve">bytes</w:t>
                  </w:r>
                  <w:r w:rsidDel="00000000" w:rsidR="00000000" w:rsidRPr="00000000">
                    <w:rPr>
                      <w:rtl w:val="0"/>
                    </w:rPr>
                  </w:r>
                </w:p>
              </w:tc>
              <w:tc>
                <w:tcPr>
                  <w:vAlign w:val="center"/>
                </w:tcPr>
                <w:p w:rsidR="00000000" w:rsidDel="00000000" w:rsidP="00000000" w:rsidRDefault="00000000" w:rsidRPr="00000000" w14:paraId="0000008F">
                  <w:pPr>
                    <w:rPr/>
                  </w:pPr>
                  <w:r w:rsidDel="00000000" w:rsidR="00000000" w:rsidRPr="00000000">
                    <w:rPr>
                      <w:rtl w:val="0"/>
                    </w:rPr>
                    <w:t xml:space="preserve">-3.40E+38 hasta 3.40E+38</w:t>
                  </w:r>
                </w:p>
              </w:tc>
            </w:tr>
            <w:tr>
              <w:trPr>
                <w:cantSplit w:val="0"/>
                <w:trHeight w:val="397" w:hRule="atLeast"/>
                <w:tblHeader w:val="0"/>
              </w:trPr>
              <w:tc>
                <w:tcPr>
                  <w:vMerge w:val="continue"/>
                  <w:vAlign w:val="center"/>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91">
                  <w:pPr>
                    <w:rPr>
                      <w:i w:val="1"/>
                    </w:rPr>
                  </w:pPr>
                  <w:r w:rsidDel="00000000" w:rsidR="00000000" w:rsidRPr="00000000">
                    <w:rPr>
                      <w:i w:val="1"/>
                      <w:rtl w:val="0"/>
                    </w:rPr>
                    <w:t xml:space="preserve">FLOAT</w:t>
                  </w:r>
                </w:p>
              </w:tc>
              <w:tc>
                <w:tcPr>
                  <w:vAlign w:val="center"/>
                </w:tcPr>
                <w:p w:rsidR="00000000" w:rsidDel="00000000" w:rsidP="00000000" w:rsidRDefault="00000000" w:rsidRPr="00000000" w14:paraId="00000092">
                  <w:pPr>
                    <w:rPr/>
                  </w:pPr>
                  <w:r w:rsidDel="00000000" w:rsidR="00000000" w:rsidRPr="00000000">
                    <w:rPr>
                      <w:rtl w:val="0"/>
                    </w:rPr>
                    <w:t xml:space="preserve"> 4 a 8 </w:t>
                  </w:r>
                  <w:r w:rsidDel="00000000" w:rsidR="00000000" w:rsidRPr="00000000">
                    <w:rPr>
                      <w:i w:val="1"/>
                      <w:rtl w:val="0"/>
                    </w:rPr>
                    <w:t xml:space="preserve">bytes</w:t>
                  </w:r>
                  <w:r w:rsidDel="00000000" w:rsidR="00000000" w:rsidRPr="00000000">
                    <w:rPr>
                      <w:rtl w:val="0"/>
                    </w:rPr>
                  </w:r>
                </w:p>
              </w:tc>
              <w:tc>
                <w:tcPr>
                  <w:vAlign w:val="center"/>
                </w:tcPr>
                <w:p w:rsidR="00000000" w:rsidDel="00000000" w:rsidP="00000000" w:rsidRDefault="00000000" w:rsidRPr="00000000" w14:paraId="00000093">
                  <w:pPr>
                    <w:rPr/>
                  </w:pPr>
                  <w:r w:rsidDel="00000000" w:rsidR="00000000" w:rsidRPr="00000000">
                    <w:rPr>
                      <w:rtl w:val="0"/>
                    </w:rPr>
                    <w:t xml:space="preserve">-1,79E+308 hasta 1,79E+308</w:t>
                  </w:r>
                </w:p>
              </w:tc>
            </w:tr>
            <w:tr>
              <w:trPr>
                <w:cantSplit w:val="0"/>
                <w:trHeight w:val="397" w:hRule="atLeast"/>
                <w:tblHeader w:val="0"/>
              </w:trPr>
              <w:tc>
                <w:tcPr>
                  <w:vMerge w:val="continue"/>
                  <w:vAlign w:val="center"/>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95">
                  <w:pPr>
                    <w:rPr>
                      <w:i w:val="1"/>
                    </w:rPr>
                  </w:pPr>
                  <w:r w:rsidDel="00000000" w:rsidR="00000000" w:rsidRPr="00000000">
                    <w:rPr>
                      <w:i w:val="1"/>
                      <w:rtl w:val="0"/>
                    </w:rPr>
                    <w:t xml:space="preserve">MONEY</w:t>
                  </w:r>
                </w:p>
              </w:tc>
              <w:tc>
                <w:tcPr>
                  <w:vAlign w:val="center"/>
                </w:tcPr>
                <w:p w:rsidR="00000000" w:rsidDel="00000000" w:rsidP="00000000" w:rsidRDefault="00000000" w:rsidRPr="00000000" w14:paraId="00000096">
                  <w:pPr>
                    <w:rPr/>
                  </w:pPr>
                  <w:r w:rsidDel="00000000" w:rsidR="00000000" w:rsidRPr="00000000">
                    <w:rPr>
                      <w:rtl w:val="0"/>
                    </w:rPr>
                    <w:t xml:space="preserve">8 </w:t>
                  </w:r>
                  <w:r w:rsidDel="00000000" w:rsidR="00000000" w:rsidRPr="00000000">
                    <w:rPr>
                      <w:i w:val="1"/>
                      <w:rtl w:val="0"/>
                    </w:rPr>
                    <w:t xml:space="preserve">bytes</w:t>
                  </w:r>
                  <w:r w:rsidDel="00000000" w:rsidR="00000000" w:rsidRPr="00000000">
                    <w:rPr>
                      <w:rtl w:val="0"/>
                    </w:rPr>
                  </w:r>
                </w:p>
              </w:tc>
              <w:tc>
                <w:tcPr>
                  <w:vAlign w:val="center"/>
                </w:tcPr>
                <w:p w:rsidR="00000000" w:rsidDel="00000000" w:rsidP="00000000" w:rsidRDefault="00000000" w:rsidRPr="00000000" w14:paraId="00000097">
                  <w:pPr>
                    <w:rPr/>
                  </w:pPr>
                  <w:r w:rsidDel="00000000" w:rsidR="00000000" w:rsidRPr="00000000">
                    <w:rPr>
                      <w:rtl w:val="0"/>
                    </w:rPr>
                    <w:t xml:space="preserve">922.337.203.685.477,5808 hasta 922.337.203.685.477,5808</w:t>
                  </w:r>
                </w:p>
              </w:tc>
            </w:tr>
            <w:tr>
              <w:trPr>
                <w:cantSplit w:val="0"/>
                <w:trHeight w:val="397" w:hRule="atLeast"/>
                <w:tblHeader w:val="0"/>
              </w:trPr>
              <w:tc>
                <w:tcPr/>
                <w:p w:rsidR="00000000" w:rsidDel="00000000" w:rsidP="00000000" w:rsidRDefault="00000000" w:rsidRPr="00000000" w14:paraId="00000098">
                  <w:pPr>
                    <w:rPr/>
                  </w:pPr>
                  <w:r w:rsidDel="00000000" w:rsidR="00000000" w:rsidRPr="00000000">
                    <w:rPr>
                      <w:rtl w:val="0"/>
                    </w:rPr>
                    <w:t xml:space="preserve">Cadena de texto</w:t>
                  </w:r>
                </w:p>
              </w:tc>
              <w:tc>
                <w:tcPr>
                  <w:vAlign w:val="center"/>
                </w:tcPr>
                <w:p w:rsidR="00000000" w:rsidDel="00000000" w:rsidP="00000000" w:rsidRDefault="00000000" w:rsidRPr="00000000" w14:paraId="00000099">
                  <w:pPr>
                    <w:rPr>
                      <w:i w:val="1"/>
                    </w:rPr>
                  </w:pPr>
                  <w:r w:rsidDel="00000000" w:rsidR="00000000" w:rsidRPr="00000000">
                    <w:rPr>
                      <w:i w:val="1"/>
                      <w:rtl w:val="0"/>
                    </w:rPr>
                    <w:t xml:space="preserve">STRING</w:t>
                  </w:r>
                </w:p>
              </w:tc>
              <w:tc>
                <w:tcPr/>
                <w:p w:rsidR="00000000" w:rsidDel="00000000" w:rsidP="00000000" w:rsidRDefault="00000000" w:rsidRPr="00000000" w14:paraId="0000009A">
                  <w:pPr>
                    <w:rPr/>
                  </w:pPr>
                  <w:r w:rsidDel="00000000" w:rsidR="00000000" w:rsidRPr="00000000">
                    <w:rPr>
                      <w:rtl w:val="0"/>
                    </w:rPr>
                    <w:t xml:space="preserve">2 </w:t>
                  </w:r>
                  <w:r w:rsidDel="00000000" w:rsidR="00000000" w:rsidRPr="00000000">
                    <w:rPr>
                      <w:i w:val="1"/>
                      <w:rtl w:val="0"/>
                    </w:rPr>
                    <w:t xml:space="preserve">bytes</w:t>
                  </w:r>
                  <w:r w:rsidDel="00000000" w:rsidR="00000000" w:rsidRPr="00000000">
                    <w:rPr>
                      <w:rtl w:val="0"/>
                    </w:rPr>
                  </w:r>
                </w:p>
              </w:tc>
              <w:tc>
                <w:tcPr/>
                <w:p w:rsidR="00000000" w:rsidDel="00000000" w:rsidP="00000000" w:rsidRDefault="00000000" w:rsidRPr="00000000" w14:paraId="0000009B">
                  <w:pPr>
                    <w:rPr/>
                  </w:pPr>
                  <w:r w:rsidDel="00000000" w:rsidR="00000000" w:rsidRPr="00000000">
                    <w:rPr>
                      <w:rtl w:val="0"/>
                    </w:rPr>
                    <w:t xml:space="preserve">2</w:t>
                  </w:r>
                  <w:r w:rsidDel="00000000" w:rsidR="00000000" w:rsidRPr="00000000">
                    <w:rPr>
                      <w:vertAlign w:val="superscript"/>
                      <w:rtl w:val="0"/>
                    </w:rPr>
                    <w:t xml:space="preserve">31</w:t>
                  </w:r>
                  <w:r w:rsidDel="00000000" w:rsidR="00000000" w:rsidRPr="00000000">
                    <w:rPr>
                      <w:rtl w:val="0"/>
                    </w:rPr>
                    <w:t xml:space="preserve"> caracteres Unicode.</w:t>
                  </w:r>
                </w:p>
              </w:tc>
            </w:tr>
            <w:tr>
              <w:trPr>
                <w:cantSplit w:val="0"/>
                <w:trHeight w:val="397" w:hRule="atLeast"/>
                <w:tblHeader w:val="0"/>
              </w:trPr>
              <w:tc>
                <w:tcPr>
                  <w:vMerge w:val="restart"/>
                  <w:vAlign w:val="center"/>
                </w:tcPr>
                <w:p w:rsidR="00000000" w:rsidDel="00000000" w:rsidP="00000000" w:rsidRDefault="00000000" w:rsidRPr="00000000" w14:paraId="0000009C">
                  <w:pPr>
                    <w:rPr/>
                  </w:pPr>
                  <w:r w:rsidDel="00000000" w:rsidR="00000000" w:rsidRPr="00000000">
                    <w:rPr>
                      <w:rtl w:val="0"/>
                    </w:rPr>
                    <w:t xml:space="preserve">Tiempo</w:t>
                  </w:r>
                </w:p>
              </w:tc>
              <w:tc>
                <w:tcPr>
                  <w:vAlign w:val="center"/>
                </w:tcPr>
                <w:p w:rsidR="00000000" w:rsidDel="00000000" w:rsidP="00000000" w:rsidRDefault="00000000" w:rsidRPr="00000000" w14:paraId="0000009D">
                  <w:pPr>
                    <w:rPr>
                      <w:i w:val="1"/>
                    </w:rPr>
                  </w:pPr>
                  <w:r w:rsidDel="00000000" w:rsidR="00000000" w:rsidRPr="00000000">
                    <w:rPr>
                      <w:i w:val="1"/>
                      <w:rtl w:val="0"/>
                    </w:rPr>
                    <w:t xml:space="preserve">TIME</w:t>
                  </w:r>
                </w:p>
              </w:tc>
              <w:tc>
                <w:tcPr>
                  <w:vAlign w:val="center"/>
                </w:tcPr>
                <w:p w:rsidR="00000000" w:rsidDel="00000000" w:rsidP="00000000" w:rsidRDefault="00000000" w:rsidRPr="00000000" w14:paraId="0000009E">
                  <w:pPr>
                    <w:rPr/>
                  </w:pPr>
                  <w:r w:rsidDel="00000000" w:rsidR="00000000" w:rsidRPr="00000000">
                    <w:rPr>
                      <w:rtl w:val="0"/>
                    </w:rPr>
                    <w:t xml:space="preserve">5 </w:t>
                  </w:r>
                  <w:r w:rsidDel="00000000" w:rsidR="00000000" w:rsidRPr="00000000">
                    <w:rPr>
                      <w:i w:val="1"/>
                      <w:rtl w:val="0"/>
                    </w:rPr>
                    <w:t xml:space="preserve">byte</w:t>
                  </w:r>
                  <w:r w:rsidDel="00000000" w:rsidR="00000000" w:rsidRPr="00000000">
                    <w:rPr>
                      <w:rtl w:val="0"/>
                    </w:rPr>
                  </w:r>
                </w:p>
              </w:tc>
              <w:tc>
                <w:tcPr>
                  <w:vAlign w:val="center"/>
                </w:tcPr>
                <w:p w:rsidR="00000000" w:rsidDel="00000000" w:rsidP="00000000" w:rsidRDefault="00000000" w:rsidRPr="00000000" w14:paraId="0000009F">
                  <w:pPr>
                    <w:rPr/>
                  </w:pPr>
                  <w:r w:rsidDel="00000000" w:rsidR="00000000" w:rsidRPr="00000000">
                    <w:rPr>
                      <w:rtl w:val="0"/>
                    </w:rPr>
                    <w:t xml:space="preserve">00:00:00.0000000 hasta 23:59:59.9999999</w:t>
                  </w:r>
                </w:p>
              </w:tc>
            </w:tr>
            <w:tr>
              <w:trPr>
                <w:cantSplit w:val="0"/>
                <w:trHeight w:val="397" w:hRule="atLeast"/>
                <w:tblHeader w:val="0"/>
              </w:trPr>
              <w:tc>
                <w:tcPr>
                  <w:vMerge w:val="continue"/>
                  <w:vAlign w:val="cente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A1">
                  <w:pPr>
                    <w:rPr/>
                  </w:pPr>
                  <w:r w:rsidDel="00000000" w:rsidR="00000000" w:rsidRPr="00000000">
                    <w:rPr>
                      <w:rtl w:val="0"/>
                    </w:rPr>
                    <w:t xml:space="preserve">DATE</w:t>
                  </w:r>
                </w:p>
              </w:tc>
              <w:tc>
                <w:tcPr>
                  <w:vAlign w:val="center"/>
                </w:tcPr>
                <w:p w:rsidR="00000000" w:rsidDel="00000000" w:rsidP="00000000" w:rsidRDefault="00000000" w:rsidRPr="00000000" w14:paraId="000000A2">
                  <w:pPr>
                    <w:rPr/>
                  </w:pPr>
                  <w:r w:rsidDel="00000000" w:rsidR="00000000" w:rsidRPr="00000000">
                    <w:rPr>
                      <w:rtl w:val="0"/>
                    </w:rPr>
                    <w:t xml:space="preserve">3 </w:t>
                  </w:r>
                  <w:r w:rsidDel="00000000" w:rsidR="00000000" w:rsidRPr="00000000">
                    <w:rPr>
                      <w:i w:val="1"/>
                      <w:rtl w:val="0"/>
                    </w:rPr>
                    <w:t xml:space="preserve">bytes</w:t>
                  </w:r>
                  <w:r w:rsidDel="00000000" w:rsidR="00000000" w:rsidRPr="00000000">
                    <w:rPr>
                      <w:rtl w:val="0"/>
                    </w:rPr>
                  </w:r>
                </w:p>
              </w:tc>
              <w:tc>
                <w:tcPr>
                  <w:vAlign w:val="center"/>
                </w:tcPr>
                <w:p w:rsidR="00000000" w:rsidDel="00000000" w:rsidP="00000000" w:rsidRDefault="00000000" w:rsidRPr="00000000" w14:paraId="000000A3">
                  <w:pPr>
                    <w:rPr/>
                  </w:pPr>
                  <w:r w:rsidDel="00000000" w:rsidR="00000000" w:rsidRPr="00000000">
                    <w:rPr>
                      <w:rtl w:val="0"/>
                    </w:rPr>
                    <w:t xml:space="preserve">0001-01-01 hasta 31.12.99</w:t>
                  </w:r>
                </w:p>
              </w:tc>
            </w:tr>
            <w:tr>
              <w:trPr>
                <w:cantSplit w:val="0"/>
                <w:trHeight w:val="397" w:hRule="atLeast"/>
                <w:tblHeader w:val="0"/>
              </w:trPr>
              <w:tc>
                <w:tcPr>
                  <w:vMerge w:val="continue"/>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A5">
                  <w:pPr>
                    <w:rPr>
                      <w:i w:val="1"/>
                    </w:rPr>
                  </w:pPr>
                  <w:r w:rsidDel="00000000" w:rsidR="00000000" w:rsidRPr="00000000">
                    <w:rPr>
                      <w:i w:val="1"/>
                      <w:rtl w:val="0"/>
                    </w:rPr>
                    <w:t xml:space="preserve">SMALLDATETIME</w:t>
                  </w:r>
                </w:p>
              </w:tc>
              <w:tc>
                <w:tcPr>
                  <w:vAlign w:val="center"/>
                </w:tcPr>
                <w:p w:rsidR="00000000" w:rsidDel="00000000" w:rsidP="00000000" w:rsidRDefault="00000000" w:rsidRPr="00000000" w14:paraId="000000A6">
                  <w:pPr>
                    <w:rPr/>
                  </w:pPr>
                  <w:r w:rsidDel="00000000" w:rsidR="00000000" w:rsidRPr="00000000">
                    <w:rPr>
                      <w:rtl w:val="0"/>
                    </w:rPr>
                    <w:t xml:space="preserve">4 </w:t>
                  </w:r>
                  <w:r w:rsidDel="00000000" w:rsidR="00000000" w:rsidRPr="00000000">
                    <w:rPr>
                      <w:i w:val="1"/>
                      <w:rtl w:val="0"/>
                    </w:rPr>
                    <w:t xml:space="preserve">bytes</w:t>
                  </w:r>
                  <w:r w:rsidDel="00000000" w:rsidR="00000000" w:rsidRPr="00000000">
                    <w:rPr>
                      <w:rtl w:val="0"/>
                    </w:rPr>
                  </w:r>
                </w:p>
              </w:tc>
              <w:tc>
                <w:tcPr>
                  <w:vAlign w:val="center"/>
                </w:tcPr>
                <w:p w:rsidR="00000000" w:rsidDel="00000000" w:rsidP="00000000" w:rsidRDefault="00000000" w:rsidRPr="00000000" w14:paraId="000000A7">
                  <w:pPr>
                    <w:rPr/>
                  </w:pPr>
                  <w:sdt>
                    <w:sdtPr>
                      <w:tag w:val="goog_rdk_62"/>
                    </w:sdtPr>
                    <w:sdtContent>
                      <w:r w:rsidDel="00000000" w:rsidR="00000000" w:rsidRPr="00000000">
                        <w:rPr>
                          <w:color w:val="171717"/>
                          <w:rtl w:val="0"/>
                          <w:rPrChange w:author="USER" w:id="13" w:date="2022-09-08T11:09:00Z">
                            <w:rPr>
                              <w:color w:val="171717"/>
                              <w:highlight w:val="white"/>
                            </w:rPr>
                          </w:rPrChange>
                        </w:rPr>
                        <w:t xml:space="preserve">1900-01-01 hasta 2079-06-06</w:t>
                      </w:r>
                    </w:sdtContent>
                  </w:sdt>
                  <w:r w:rsidDel="00000000" w:rsidR="00000000" w:rsidRPr="00000000">
                    <w:rPr>
                      <w:rtl w:val="0"/>
                    </w:rPr>
                  </w:r>
                </w:p>
              </w:tc>
            </w:tr>
            <w:tr>
              <w:trPr>
                <w:cantSplit w:val="0"/>
                <w:trHeight w:val="397" w:hRule="atLeast"/>
                <w:tblHeader w:val="0"/>
              </w:trPr>
              <w:tc>
                <w:tcPr>
                  <w:vMerge w:val="continue"/>
                  <w:vAlign w:val="center"/>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A9">
                  <w:pPr>
                    <w:rPr>
                      <w:i w:val="1"/>
                    </w:rPr>
                  </w:pPr>
                  <w:r w:rsidDel="00000000" w:rsidR="00000000" w:rsidRPr="00000000">
                    <w:rPr>
                      <w:i w:val="1"/>
                      <w:rtl w:val="0"/>
                    </w:rPr>
                    <w:t xml:space="preserve">Date time</w:t>
                  </w:r>
                </w:p>
              </w:tc>
              <w:tc>
                <w:tcPr>
                  <w:vAlign w:val="center"/>
                </w:tcPr>
                <w:p w:rsidR="00000000" w:rsidDel="00000000" w:rsidP="00000000" w:rsidRDefault="00000000" w:rsidRPr="00000000" w14:paraId="000000AA">
                  <w:pPr>
                    <w:rPr/>
                  </w:pPr>
                  <w:r w:rsidDel="00000000" w:rsidR="00000000" w:rsidRPr="00000000">
                    <w:rPr>
                      <w:rtl w:val="0"/>
                    </w:rPr>
                    <w:t xml:space="preserve">8 </w:t>
                  </w:r>
                  <w:r w:rsidDel="00000000" w:rsidR="00000000" w:rsidRPr="00000000">
                    <w:rPr>
                      <w:i w:val="1"/>
                      <w:rtl w:val="0"/>
                    </w:rPr>
                    <w:t xml:space="preserve">bytes</w:t>
                  </w:r>
                  <w:r w:rsidDel="00000000" w:rsidR="00000000" w:rsidRPr="00000000">
                    <w:rPr>
                      <w:rtl w:val="0"/>
                    </w:rPr>
                  </w:r>
                </w:p>
              </w:tc>
              <w:tc>
                <w:tcPr>
                  <w:vAlign w:val="center"/>
                </w:tcPr>
                <w:p w:rsidR="00000000" w:rsidDel="00000000" w:rsidP="00000000" w:rsidRDefault="00000000" w:rsidRPr="00000000" w14:paraId="000000AB">
                  <w:pPr>
                    <w:keepNext w:val="1"/>
                    <w:rPr/>
                  </w:pPr>
                  <w:r w:rsidDel="00000000" w:rsidR="00000000" w:rsidRPr="00000000">
                    <w:rPr>
                      <w:rtl w:val="0"/>
                    </w:rPr>
                    <w:t xml:space="preserve">1753-01-01 hasta 9999-12-31</w:t>
                  </w:r>
                </w:p>
              </w:tc>
            </w:tr>
          </w:tbl>
          <w:sdt>
            <w:sdtPr>
              <w:tag w:val="goog_rdk_65"/>
            </w:sdtPr>
            <w:sdtContent>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200" w:lineRule="auto"/>
                  <w:rPr>
                    <w:i w:val="1"/>
                    <w:color w:val="1f497d"/>
                    <w:sz w:val="18"/>
                    <w:szCs w:val="18"/>
                    <w:rPrChange w:author="USER" w:id="14" w:date="2022-09-08T11:09:00Z">
                      <w:rPr>
                        <w:i w:val="1"/>
                        <w:color w:val="1f497d"/>
                        <w:sz w:val="18"/>
                        <w:szCs w:val="18"/>
                        <w:highlight w:val="yellow"/>
                      </w:rPr>
                    </w:rPrChange>
                  </w:rPr>
                </w:pPr>
                <w:sdt>
                  <w:sdtPr>
                    <w:tag w:val="goog_rdk_63"/>
                  </w:sdtPr>
                  <w:sdtContent>
                    <w:r w:rsidDel="00000000" w:rsidR="00000000" w:rsidRPr="00000000">
                      <w:rPr>
                        <w:i w:val="1"/>
                        <w:color w:val="1f497d"/>
                        <w:sz w:val="18"/>
                        <w:szCs w:val="18"/>
                        <w:rtl w:val="0"/>
                        <w:rPrChange w:author="USER" w:id="14" w:date="2022-09-08T11:09:00Z">
                          <w:rPr>
                            <w:i w:val="1"/>
                            <w:color w:val="1f497d"/>
                            <w:sz w:val="18"/>
                            <w:szCs w:val="18"/>
                            <w:highlight w:val="yellow"/>
                          </w:rPr>
                        </w:rPrChange>
                      </w:rPr>
                      <w:t xml:space="preserve">228131_T1. Adaptada de tipo de d</w:t>
                    </w:r>
                  </w:sdtContent>
                </w:sdt>
                <w:commentRangeEnd w:id="1"/>
                <w:r w:rsidDel="00000000" w:rsidR="00000000" w:rsidRPr="00000000">
                  <w:commentReference w:id="1"/>
                </w:r>
                <w:r w:rsidDel="00000000" w:rsidR="00000000" w:rsidRPr="00000000">
                  <w:rPr>
                    <w:i w:val="1"/>
                    <w:color w:val="1f497d"/>
                    <w:sz w:val="18"/>
                    <w:szCs w:val="18"/>
                    <w:rtl w:val="0"/>
                  </w:rPr>
                  <w:t xml:space="preserve"> </w:t>
                </w:r>
                <w:sdt>
                  <w:sdtPr>
                    <w:tag w:val="goog_rdk_64"/>
                  </w:sdtPr>
                  <w:sdtContent>
                    <w:r w:rsidDel="00000000" w:rsidR="00000000" w:rsidRPr="00000000">
                      <w:rPr>
                        <w:rtl w:val="0"/>
                      </w:rPr>
                    </w:r>
                  </w:sdtContent>
                </w:sdt>
              </w:p>
            </w:sdtContent>
          </w:sdt>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widowControl w:val="0"/>
              <w:rPr>
                <w:b w:val="1"/>
              </w:rPr>
            </w:pPr>
            <w:r w:rsidDel="00000000" w:rsidR="00000000" w:rsidRPr="00000000">
              <w:rPr>
                <w:b w:val="1"/>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Si bien este componente formativo no está orientado al diseño de base de datos o programación, tener claridad acerca de los tipos de datos, sus rangos y usos es fundamental al momento de planificar la gestión de datos y la modelación de la información orientada a la analítica.</w:t>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rPr/>
            </w:pPr>
            <w:sdt>
              <w:sdtPr>
                <w:tag w:val="goog_rdk_66"/>
              </w:sdtPr>
              <w:sdtContent>
                <w:commentRangeStart w:id="2"/>
              </w:sdtContent>
            </w:sdt>
            <w:r w:rsidDel="00000000" w:rsidR="00000000" w:rsidRPr="00000000">
              <w:rPr/>
              <w:drawing>
                <wp:inline distB="0" distT="0" distL="0" distR="0">
                  <wp:extent cx="1900877" cy="1680706"/>
                  <wp:effectExtent b="0" l="0" r="0" t="0"/>
                  <wp:docPr id="603"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1900877" cy="1680706"/>
                          </a:xfrm>
                          <a:prstGeom prst="rect"/>
                          <a:ln/>
                        </pic:spPr>
                      </pic:pic>
                    </a:graphicData>
                  </a:graphic>
                </wp:inline>
              </w:drawing>
            </w:r>
            <w:commentRangeEnd w:id="2"/>
            <w:r w:rsidDel="00000000" w:rsidR="00000000" w:rsidRPr="00000000">
              <w:commentReference w:id="2"/>
            </w:r>
            <w:r w:rsidDel="00000000" w:rsidR="00000000" w:rsidRPr="00000000">
              <w:rPr>
                <w:rtl w:val="0"/>
              </w:rPr>
            </w:r>
          </w:p>
          <w:sdt>
            <w:sdtPr>
              <w:tag w:val="goog_rdk_69"/>
            </w:sdtPr>
            <w:sdtContent>
              <w:p w:rsidR="00000000" w:rsidDel="00000000" w:rsidP="00000000" w:rsidRDefault="00000000" w:rsidRPr="00000000" w14:paraId="000000B1">
                <w:pPr>
                  <w:widowControl w:val="0"/>
                  <w:rPr>
                    <w:color w:val="a6a6a6"/>
                    <w:rPrChange w:author="USER" w:id="15" w:date="2022-09-08T11:09:00Z">
                      <w:rPr>
                        <w:color w:val="a6a6a6"/>
                        <w:highlight w:val="yellow"/>
                      </w:rPr>
                    </w:rPrChange>
                  </w:rPr>
                </w:pPr>
                <w:r w:rsidDel="00000000" w:rsidR="00000000" w:rsidRPr="00000000">
                  <w:rPr>
                    <w:sz w:val="16"/>
                    <w:szCs w:val="16"/>
                    <w:rtl w:val="0"/>
                  </w:rPr>
                  <w:t xml:space="preserve">I</w:t>
                </w:r>
                <w:sdt>
                  <w:sdtPr>
                    <w:tag w:val="goog_rdk_67"/>
                  </w:sdtPr>
                  <w:sdtContent>
                    <w:r w:rsidDel="00000000" w:rsidR="00000000" w:rsidRPr="00000000">
                      <w:rPr>
                        <w:sz w:val="16"/>
                        <w:szCs w:val="16"/>
                        <w:rtl w:val="0"/>
                        <w:rPrChange w:author="USER" w:id="15" w:date="2022-09-08T11:09:00Z">
                          <w:rPr>
                            <w:sz w:val="16"/>
                            <w:szCs w:val="16"/>
                            <w:highlight w:val="yellow"/>
                          </w:rPr>
                        </w:rPrChange>
                      </w:rPr>
                      <w:t xml:space="preserve">magen: 228131_i99</w:t>
                    </w:r>
                  </w:sdtContent>
                </w:sdt>
                <w:sdt>
                  <w:sdtPr>
                    <w:tag w:val="goog_rdk_68"/>
                  </w:sdtPr>
                  <w:sdtContent>
                    <w:r w:rsidDel="00000000" w:rsidR="00000000" w:rsidRPr="00000000">
                      <w:rPr>
                        <w:rtl w:val="0"/>
                      </w:rPr>
                    </w:r>
                  </w:sdtContent>
                </w:sdt>
              </w:p>
            </w:sdtContent>
          </w:sdt>
          <w:sdt>
            <w:sdtPr>
              <w:tag w:val="goog_rdk_71"/>
            </w:sdtPr>
            <w:sdtContent>
              <w:p w:rsidR="00000000" w:rsidDel="00000000" w:rsidP="00000000" w:rsidRDefault="00000000" w:rsidRPr="00000000" w14:paraId="000000B2">
                <w:pPr>
                  <w:widowControl w:val="0"/>
                  <w:rPr>
                    <w:color w:val="a6a6a6"/>
                    <w:rPrChange w:author="USER" w:id="15" w:date="2022-09-08T11:09:00Z">
                      <w:rPr>
                        <w:color w:val="a6a6a6"/>
                        <w:highlight w:val="yellow"/>
                      </w:rPr>
                    </w:rPrChange>
                  </w:rPr>
                </w:pPr>
                <w:sdt>
                  <w:sdtPr>
                    <w:tag w:val="goog_rdk_70"/>
                  </w:sdtPr>
                  <w:sdtContent>
                    <w:r w:rsidDel="00000000" w:rsidR="00000000" w:rsidRPr="00000000">
                      <w:rPr>
                        <w:color w:val="a6a6a6"/>
                        <w:rtl w:val="0"/>
                        <w:rPrChange w:author="USER" w:id="15" w:date="2022-09-08T11:09:00Z">
                          <w:rPr>
                            <w:color w:val="a6a6a6"/>
                            <w:highlight w:val="yellow"/>
                          </w:rPr>
                        </w:rPrChange>
                      </w:rPr>
                      <w:t xml:space="preserve">Se puede editar imagen con frase de “Mensaje importante” en español.</w:t>
                    </w:r>
                  </w:sdtContent>
                </w:sdt>
              </w:p>
            </w:sdtContent>
          </w:sdt>
          <w:p w:rsidR="00000000" w:rsidDel="00000000" w:rsidP="00000000" w:rsidRDefault="00000000" w:rsidRPr="00000000" w14:paraId="000000B3">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4">
            <w:pPr>
              <w:widowControl w:val="0"/>
              <w:rPr>
                <w:b w:val="1"/>
              </w:rPr>
            </w:pPr>
            <w:r w:rsidDel="00000000" w:rsidR="00000000" w:rsidRPr="00000000">
              <w:rPr>
                <w:b w:val="1"/>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rPr/>
            </w:pPr>
            <w:r w:rsidDel="00000000" w:rsidR="00000000" w:rsidRPr="00000000">
              <w:rPr>
                <w:rtl w:val="0"/>
              </w:rPr>
              <w:t xml:space="preserve">En síntesis, la analítica de datos responde a preguntas de hechos del negocio, tales como;</w:t>
            </w:r>
          </w:p>
          <w:p w:rsidR="00000000" w:rsidDel="00000000" w:rsidP="00000000" w:rsidRDefault="00000000" w:rsidRPr="00000000" w14:paraId="000000B6">
            <w:pPr>
              <w:widowControl w:val="0"/>
              <w:numPr>
                <w:ilvl w:val="0"/>
                <w:numId w:val="5"/>
              </w:numPr>
              <w:pBdr>
                <w:top w:space="0" w:sz="0" w:val="nil"/>
                <w:left w:space="0" w:sz="0" w:val="nil"/>
                <w:bottom w:space="0" w:sz="0" w:val="nil"/>
                <w:right w:space="0" w:sz="0" w:val="nil"/>
                <w:between w:space="0" w:sz="0" w:val="nil"/>
              </w:pBdr>
              <w:ind w:left="780" w:hanging="360"/>
              <w:rPr/>
            </w:pPr>
            <w:r w:rsidDel="00000000" w:rsidR="00000000" w:rsidRPr="00000000">
              <w:rPr>
                <w:color w:val="000000"/>
                <w:rtl w:val="0"/>
              </w:rPr>
              <w:t xml:space="preserve">¿Qué se hizo (filtros)?</w:t>
            </w:r>
            <w:r w:rsidDel="00000000" w:rsidR="00000000" w:rsidRPr="00000000">
              <w:rPr>
                <w:rtl w:val="0"/>
              </w:rPr>
            </w:r>
          </w:p>
          <w:p w:rsidR="00000000" w:rsidDel="00000000" w:rsidP="00000000" w:rsidRDefault="00000000" w:rsidRPr="00000000" w14:paraId="000000B7">
            <w:pPr>
              <w:widowControl w:val="0"/>
              <w:numPr>
                <w:ilvl w:val="0"/>
                <w:numId w:val="5"/>
              </w:numPr>
              <w:pBdr>
                <w:top w:space="0" w:sz="0" w:val="nil"/>
                <w:left w:space="0" w:sz="0" w:val="nil"/>
                <w:bottom w:space="0" w:sz="0" w:val="nil"/>
                <w:right w:space="0" w:sz="0" w:val="nil"/>
                <w:between w:space="0" w:sz="0" w:val="nil"/>
              </w:pBdr>
              <w:ind w:left="780" w:hanging="360"/>
              <w:rPr/>
            </w:pPr>
            <w:r w:rsidDel="00000000" w:rsidR="00000000" w:rsidRPr="00000000">
              <w:rPr>
                <w:color w:val="000000"/>
                <w:rtl w:val="0"/>
              </w:rPr>
              <w:t xml:space="preserve">¿Cuánto se hizo (operaciones matemáticas con campos numéricos)?</w:t>
            </w:r>
            <w:r w:rsidDel="00000000" w:rsidR="00000000" w:rsidRPr="00000000">
              <w:rPr>
                <w:rtl w:val="0"/>
              </w:rPr>
            </w:r>
          </w:p>
          <w:p w:rsidR="00000000" w:rsidDel="00000000" w:rsidP="00000000" w:rsidRDefault="00000000" w:rsidRPr="00000000" w14:paraId="000000B8">
            <w:pPr>
              <w:widowControl w:val="0"/>
              <w:numPr>
                <w:ilvl w:val="0"/>
                <w:numId w:val="5"/>
              </w:numPr>
              <w:pBdr>
                <w:top w:space="0" w:sz="0" w:val="nil"/>
                <w:left w:space="0" w:sz="0" w:val="nil"/>
                <w:bottom w:space="0" w:sz="0" w:val="nil"/>
                <w:right w:space="0" w:sz="0" w:val="nil"/>
                <w:between w:space="0" w:sz="0" w:val="nil"/>
              </w:pBdr>
              <w:ind w:left="780" w:hanging="360"/>
              <w:rPr/>
            </w:pPr>
            <w:r w:rsidDel="00000000" w:rsidR="00000000" w:rsidRPr="00000000">
              <w:rPr>
                <w:color w:val="000000"/>
                <w:rtl w:val="0"/>
              </w:rPr>
              <w:t xml:space="preserve">¿Cuándo (fechas y tiempos)?</w:t>
            </w:r>
            <w:r w:rsidDel="00000000" w:rsidR="00000000" w:rsidRPr="00000000">
              <w:rPr>
                <w:rtl w:val="0"/>
              </w:rPr>
            </w:r>
          </w:p>
          <w:p w:rsidR="00000000" w:rsidDel="00000000" w:rsidP="00000000" w:rsidRDefault="00000000" w:rsidRPr="00000000" w14:paraId="000000B9">
            <w:pPr>
              <w:widowControl w:val="0"/>
              <w:ind w:left="60" w:firstLine="0"/>
              <w:rPr/>
            </w:pPr>
            <w:r w:rsidDel="00000000" w:rsidR="00000000" w:rsidRPr="00000000">
              <w:rPr>
                <w:rtl w:val="0"/>
              </w:rPr>
              <w:t xml:space="preserve">En este orden los cálculos, filtros y medidas se realizan según el tipo de datos. </w:t>
            </w:r>
          </w:p>
          <w:p w:rsidR="00000000" w:rsidDel="00000000" w:rsidP="00000000" w:rsidRDefault="00000000" w:rsidRPr="00000000" w14:paraId="000000BA">
            <w:pPr>
              <w:widowControl w:val="0"/>
              <w:ind w:left="60" w:firstLine="0"/>
              <w:rPr/>
            </w:pPr>
            <w:r w:rsidDel="00000000" w:rsidR="00000000" w:rsidRPr="00000000">
              <w:rPr>
                <w:rtl w:val="0"/>
              </w:rPr>
              <w:t xml:space="preserve">Posteriormente se detallarán algunas de estas operaciones enfocadas a la analítica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B">
            <w:pPr>
              <w:widowControl w:val="0"/>
              <w:rPr/>
            </w:pPr>
            <w:r w:rsidDel="00000000" w:rsidR="00000000" w:rsidRPr="00000000">
              <w:rPr/>
              <w:drawing>
                <wp:inline distB="0" distT="0" distL="0" distR="0">
                  <wp:extent cx="2295034" cy="1354334"/>
                  <wp:effectExtent b="0" l="0" r="0" t="0"/>
                  <wp:docPr id="602"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2295034" cy="1354334"/>
                          </a:xfrm>
                          <a:prstGeom prst="rect"/>
                          <a:ln/>
                        </pic:spPr>
                      </pic:pic>
                    </a:graphicData>
                  </a:graphic>
                </wp:inline>
              </w:drawing>
            </w:r>
            <w:r w:rsidDel="00000000" w:rsidR="00000000" w:rsidRPr="00000000">
              <w:rPr>
                <w:rtl w:val="0"/>
              </w:rPr>
            </w:r>
          </w:p>
          <w:sdt>
            <w:sdtPr>
              <w:tag w:val="goog_rdk_74"/>
            </w:sdtPr>
            <w:sdtContent>
              <w:p w:rsidR="00000000" w:rsidDel="00000000" w:rsidP="00000000" w:rsidRDefault="00000000" w:rsidRPr="00000000" w14:paraId="000000BC">
                <w:pPr>
                  <w:widowControl w:val="0"/>
                  <w:rPr>
                    <w:rPrChange w:author="USER" w:id="16" w:date="2022-09-08T11:09:00Z">
                      <w:rPr>
                        <w:highlight w:val="yellow"/>
                      </w:rPr>
                    </w:rPrChange>
                  </w:rPr>
                </w:pPr>
                <w:r w:rsidDel="00000000" w:rsidR="00000000" w:rsidRPr="00000000">
                  <w:rPr>
                    <w:sz w:val="16"/>
                    <w:szCs w:val="16"/>
                    <w:rtl w:val="0"/>
                  </w:rPr>
                  <w:t xml:space="preserve">I</w:t>
                </w:r>
                <w:sdt>
                  <w:sdtPr>
                    <w:tag w:val="goog_rdk_72"/>
                  </w:sdtPr>
                  <w:sdtContent>
                    <w:r w:rsidDel="00000000" w:rsidR="00000000" w:rsidRPr="00000000">
                      <w:rPr>
                        <w:sz w:val="16"/>
                        <w:szCs w:val="16"/>
                        <w:rtl w:val="0"/>
                        <w:rPrChange w:author="USER" w:id="16" w:date="2022-09-08T11:09:00Z">
                          <w:rPr>
                            <w:sz w:val="16"/>
                            <w:szCs w:val="16"/>
                            <w:highlight w:val="yellow"/>
                          </w:rPr>
                        </w:rPrChange>
                      </w:rPr>
                      <w:t xml:space="preserve">magen: 228131_i100</w:t>
                    </w:r>
                  </w:sdtContent>
                </w:sdt>
                <w:sdt>
                  <w:sdtPr>
                    <w:tag w:val="goog_rdk_73"/>
                  </w:sdtPr>
                  <w:sdtContent>
                    <w:r w:rsidDel="00000000" w:rsidR="00000000" w:rsidRPr="00000000">
                      <w:rPr>
                        <w:rtl w:val="0"/>
                      </w:rPr>
                    </w:r>
                  </w:sdtContent>
                </w:sdt>
              </w:p>
            </w:sdtContent>
          </w:sdt>
        </w:tc>
      </w:tr>
    </w:tbl>
    <w:p w:rsidR="00000000" w:rsidDel="00000000" w:rsidP="00000000" w:rsidRDefault="00000000" w:rsidRPr="00000000" w14:paraId="000000BD">
      <w:pPr>
        <w:pStyle w:val="Heading2"/>
        <w:numPr>
          <w:ilvl w:val="1"/>
          <w:numId w:val="8"/>
        </w:numPr>
        <w:ind w:left="576" w:hanging="576"/>
        <w:rPr/>
      </w:pPr>
      <w:bookmarkStart w:colFirst="0" w:colLast="0" w:name="_heading=h.2xcytpi" w:id="6"/>
      <w:bookmarkEnd w:id="6"/>
      <w:r w:rsidDel="00000000" w:rsidR="00000000" w:rsidRPr="00000000">
        <w:rPr>
          <w:rtl w:val="0"/>
        </w:rPr>
        <w:t xml:space="preserve">Ecosistemas de datos</w:t>
      </w:r>
    </w:p>
    <w:p w:rsidR="00000000" w:rsidDel="00000000" w:rsidP="00000000" w:rsidRDefault="00000000" w:rsidRPr="00000000" w14:paraId="000000BE">
      <w:pPr>
        <w:rPr/>
      </w:pPr>
      <w:r w:rsidDel="00000000" w:rsidR="00000000" w:rsidRPr="00000000">
        <w:rPr>
          <w:rtl w:val="0"/>
        </w:rPr>
      </w:r>
    </w:p>
    <w:tbl>
      <w:tblPr>
        <w:tblStyle w:val="Table1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BF">
            <w:pPr>
              <w:widowControl w:val="0"/>
              <w:jc w:val="center"/>
              <w:rPr>
                <w:b w:val="1"/>
              </w:rPr>
            </w:pPr>
            <w:r w:rsidDel="00000000" w:rsidR="00000000" w:rsidRPr="00000000">
              <w:rPr>
                <w:b w:val="1"/>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C0">
            <w:pPr>
              <w:pStyle w:val="Title"/>
              <w:widowControl w:val="0"/>
              <w:jc w:val="center"/>
              <w:rPr>
                <w:sz w:val="22"/>
                <w:szCs w:val="22"/>
              </w:rPr>
            </w:pPr>
            <w:r w:rsidDel="00000000" w:rsidR="00000000" w:rsidRPr="00000000">
              <w:rPr>
                <w:sz w:val="22"/>
                <w:szCs w:val="22"/>
                <w:rtl w:val="0"/>
              </w:rPr>
              <w:t xml:space="preserve">Acordeón tipo 2</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1">
            <w:pPr>
              <w:widowControl w:val="0"/>
              <w:rPr>
                <w:b w:val="1"/>
              </w:rPr>
            </w:pPr>
            <w:bookmarkStart w:colFirst="0" w:colLast="0" w:name="_heading=h.2et92p0" w:id="7"/>
            <w:bookmarkEnd w:id="7"/>
            <w:r w:rsidDel="00000000" w:rsidR="00000000" w:rsidRPr="00000000">
              <w:rPr>
                <w:b w:val="1"/>
                <w:rtl w:val="0"/>
              </w:rPr>
              <w:t xml:space="preserve">Introducción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2">
            <w:pPr>
              <w:widowControl w:val="0"/>
              <w:rPr>
                <w:color w:val="999999"/>
              </w:rPr>
            </w:pPr>
            <w:r w:rsidDel="00000000" w:rsidR="00000000" w:rsidRPr="00000000">
              <w:rPr>
                <w:rtl w:val="0"/>
              </w:rPr>
              <w:t xml:space="preserve">Se refiere a un conjunto de infraestructura de sistemas de información de varias áreas de una organización; en este ecosistema se incluyen todas y cada una de las diferentes interacciones que se dan, tanto entre los colaboradores y procesos como entre estos y el entorno en que se encuentran (clientes proveedores, sedes, etc.)</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sdt>
            <w:sdtPr>
              <w:tag w:val="goog_rdk_77"/>
            </w:sdtPr>
            <w:sdtContent>
              <w:p w:rsidR="00000000" w:rsidDel="00000000" w:rsidP="00000000" w:rsidRDefault="00000000" w:rsidRPr="00000000" w14:paraId="000000C3">
                <w:pPr>
                  <w:keepNext w:val="1"/>
                  <w:pBdr>
                    <w:top w:space="0" w:sz="0" w:val="nil"/>
                    <w:left w:space="0" w:sz="0" w:val="nil"/>
                    <w:bottom w:space="0" w:sz="0" w:val="nil"/>
                    <w:right w:space="0" w:sz="0" w:val="nil"/>
                    <w:between w:space="0" w:sz="0" w:val="nil"/>
                  </w:pBdr>
                  <w:spacing w:after="200" w:lineRule="auto"/>
                  <w:jc w:val="center"/>
                  <w:rPr>
                    <w:i w:val="1"/>
                    <w:color w:val="000000"/>
                    <w:sz w:val="18"/>
                    <w:szCs w:val="18"/>
                    <w:rPrChange w:author="USER" w:id="17" w:date="2022-09-08T11:09:00Z">
                      <w:rPr>
                        <w:i w:val="1"/>
                        <w:color w:val="000000"/>
                        <w:sz w:val="18"/>
                        <w:szCs w:val="18"/>
                        <w:highlight w:val="yellow"/>
                      </w:rPr>
                    </w:rPrChange>
                  </w:rPr>
                </w:pPr>
                <w:sdt>
                  <w:sdtPr>
                    <w:tag w:val="goog_rdk_75"/>
                  </w:sdtPr>
                  <w:sdtContent>
                    <w:r w:rsidDel="00000000" w:rsidR="00000000" w:rsidRPr="00000000">
                      <w:rPr>
                        <w:b w:val="1"/>
                        <w:color w:val="000000"/>
                        <w:sz w:val="18"/>
                        <w:szCs w:val="18"/>
                        <w:rtl w:val="0"/>
                        <w:rPrChange w:author="USER" w:id="17" w:date="2022-09-08T11:09:00Z">
                          <w:rPr>
                            <w:b w:val="1"/>
                            <w:color w:val="000000"/>
                            <w:sz w:val="18"/>
                            <w:szCs w:val="18"/>
                            <w:highlight w:val="yellow"/>
                          </w:rPr>
                        </w:rPrChange>
                      </w:rPr>
                      <w:t xml:space="preserve">Figura 3</w:t>
                    </w:r>
                  </w:sdtContent>
                </w:sdt>
                <w:sdt>
                  <w:sdtPr>
                    <w:tag w:val="goog_rdk_76"/>
                  </w:sdtPr>
                  <w:sdtContent>
                    <w:r w:rsidDel="00000000" w:rsidR="00000000" w:rsidRPr="00000000">
                      <w:rPr>
                        <w:i w:val="1"/>
                        <w:color w:val="000000"/>
                        <w:sz w:val="18"/>
                        <w:szCs w:val="18"/>
                        <w:rtl w:val="0"/>
                        <w:rPrChange w:author="USER" w:id="17" w:date="2022-09-08T11:09:00Z">
                          <w:rPr>
                            <w:i w:val="1"/>
                            <w:color w:val="000000"/>
                            <w:sz w:val="18"/>
                            <w:szCs w:val="18"/>
                            <w:highlight w:val="yellow"/>
                          </w:rPr>
                        </w:rPrChange>
                      </w:rPr>
                      <w:br w:type="textWrapping"/>
                      <w:t xml:space="preserve">Ecosistema de actores de datos abiertos</w:t>
                    </w:r>
                  </w:sdtContent>
                </w:sdt>
              </w:p>
            </w:sdtContent>
          </w:sdt>
          <w:sdt>
            <w:sdtPr>
              <w:tag w:val="goog_rdk_79"/>
            </w:sdtPr>
            <w:sdtContent>
              <w:p w:rsidR="00000000" w:rsidDel="00000000" w:rsidP="00000000" w:rsidRDefault="00000000" w:rsidRPr="00000000" w14:paraId="000000C4">
                <w:pPr>
                  <w:widowControl w:val="0"/>
                  <w:jc w:val="center"/>
                  <w:rPr>
                    <w:rPrChange w:author="USER" w:id="17" w:date="2022-09-08T11:09:00Z">
                      <w:rPr>
                        <w:highlight w:val="yellow"/>
                      </w:rPr>
                    </w:rPrChange>
                  </w:rPr>
                </w:pPr>
                <w:r w:rsidDel="00000000" w:rsidR="00000000" w:rsidRPr="00000000">
                  <w:rPr>
                    <w:highlight w:val="yellow"/>
                  </w:rPr>
                  <w:drawing>
                    <wp:inline distB="0" distT="0" distL="0" distR="0">
                      <wp:extent cx="2566223" cy="2678687"/>
                      <wp:effectExtent b="0" l="0" r="0" t="0"/>
                      <wp:docPr id="604"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2566223" cy="2678687"/>
                              </a:xfrm>
                              <a:prstGeom prst="rect"/>
                              <a:ln/>
                            </pic:spPr>
                          </pic:pic>
                        </a:graphicData>
                      </a:graphic>
                    </wp:inline>
                  </w:drawing>
                </w:r>
                <w:sdt>
                  <w:sdtPr>
                    <w:tag w:val="goog_rdk_78"/>
                  </w:sdtPr>
                  <w:sdtContent>
                    <w:r w:rsidDel="00000000" w:rsidR="00000000" w:rsidRPr="00000000">
                      <w:rPr>
                        <w:rtl w:val="0"/>
                      </w:rPr>
                    </w:r>
                  </w:sdtContent>
                </w:sdt>
              </w:p>
            </w:sdtContent>
          </w:sdt>
          <w:sdt>
            <w:sdtPr>
              <w:tag w:val="goog_rdk_82"/>
            </w:sdtPr>
            <w:sdtContent>
              <w:p w:rsidR="00000000" w:rsidDel="00000000" w:rsidP="00000000" w:rsidRDefault="00000000" w:rsidRPr="00000000" w14:paraId="000000C5">
                <w:pPr>
                  <w:widowControl w:val="0"/>
                  <w:rPr>
                    <w:b w:val="1"/>
                    <w:color w:val="a6a6a6"/>
                    <w:rPrChange w:author="USER" w:id="17" w:date="2022-09-08T11:09:00Z">
                      <w:rPr>
                        <w:b w:val="1"/>
                        <w:color w:val="a6a6a6"/>
                        <w:highlight w:val="yellow"/>
                      </w:rPr>
                    </w:rPrChange>
                  </w:rPr>
                </w:pPr>
                <w:sdt>
                  <w:sdtPr>
                    <w:tag w:val="goog_rdk_80"/>
                  </w:sdtPr>
                  <w:sdtContent>
                    <w:r w:rsidDel="00000000" w:rsidR="00000000" w:rsidRPr="00000000">
                      <w:rPr>
                        <w:sz w:val="16"/>
                        <w:szCs w:val="16"/>
                        <w:rtl w:val="0"/>
                        <w:rPrChange w:author="USER" w:id="17" w:date="2022-09-08T11:09:00Z">
                          <w:rPr>
                            <w:sz w:val="16"/>
                            <w:szCs w:val="16"/>
                            <w:highlight w:val="yellow"/>
                          </w:rPr>
                        </w:rPrChange>
                      </w:rPr>
                      <w:t xml:space="preserve">Imagen: 228131_i106</w:t>
                    </w:r>
                  </w:sdtContent>
                </w:sdt>
                <w:sdt>
                  <w:sdtPr>
                    <w:tag w:val="goog_rdk_81"/>
                  </w:sdtPr>
                  <w:sdtContent>
                    <w:r w:rsidDel="00000000" w:rsidR="00000000" w:rsidRPr="00000000">
                      <w:rPr>
                        <w:rtl w:val="0"/>
                      </w:rPr>
                    </w:r>
                  </w:sdtContent>
                </w:sdt>
              </w:p>
            </w:sdtContent>
          </w:sdt>
          <w:sdt>
            <w:sdtPr>
              <w:tag w:val="goog_rdk_85"/>
            </w:sdtPr>
            <w:sdtContent>
              <w:p w:rsidR="00000000" w:rsidDel="00000000" w:rsidP="00000000" w:rsidRDefault="00000000" w:rsidRPr="00000000" w14:paraId="000000C6">
                <w:pPr>
                  <w:widowControl w:val="0"/>
                  <w:rPr>
                    <w:b w:val="1"/>
                    <w:color w:val="a6a6a6"/>
                    <w:rPrChange w:author="USER" w:id="17" w:date="2022-09-08T11:09:00Z">
                      <w:rPr>
                        <w:b w:val="1"/>
                        <w:color w:val="a6a6a6"/>
                        <w:highlight w:val="yellow"/>
                      </w:rPr>
                    </w:rPrChange>
                  </w:rPr>
                </w:pPr>
                <w:sdt>
                  <w:sdtPr>
                    <w:tag w:val="goog_rdk_83"/>
                  </w:sdtPr>
                  <w:sdtContent>
                    <w:r w:rsidDel="00000000" w:rsidR="00000000" w:rsidRPr="00000000">
                      <w:rPr>
                        <w:b w:val="1"/>
                        <w:rtl w:val="0"/>
                        <w:rPrChange w:author="USER" w:id="17" w:date="2022-09-08T11:09:00Z">
                          <w:rPr>
                            <w:b w:val="1"/>
                            <w:highlight w:val="yellow"/>
                          </w:rPr>
                        </w:rPrChange>
                      </w:rPr>
                      <w:t xml:space="preserve">Imagen de guía: </w:t>
                    </w:r>
                  </w:sdtContent>
                </w:sdt>
                <w:sdt>
                  <w:sdtPr>
                    <w:tag w:val="goog_rdk_84"/>
                  </w:sdtPr>
                  <w:sdtContent>
                    <w:r w:rsidDel="00000000" w:rsidR="00000000" w:rsidRPr="00000000">
                      <w:rPr>
                        <w:b w:val="1"/>
                        <w:color w:val="a6a6a6"/>
                        <w:rtl w:val="0"/>
                        <w:rPrChange w:author="USER" w:id="17" w:date="2022-09-08T11:09:00Z">
                          <w:rPr>
                            <w:b w:val="1"/>
                            <w:color w:val="a6a6a6"/>
                            <w:highlight w:val="yellow"/>
                          </w:rPr>
                        </w:rPrChange>
                      </w:rPr>
                      <w:t xml:space="preserve">ejemplo de Ecosistema de datos, tomado de: </w:t>
                    </w:r>
                  </w:sdtContent>
                </w:sdt>
              </w:p>
            </w:sdtContent>
          </w:sdt>
          <w:sdt>
            <w:sdtPr>
              <w:tag w:val="goog_rdk_88"/>
            </w:sdtPr>
            <w:sdtContent>
              <w:p w:rsidR="00000000" w:rsidDel="00000000" w:rsidP="00000000" w:rsidRDefault="00000000" w:rsidRPr="00000000" w14:paraId="000000C7">
                <w:pPr>
                  <w:widowControl w:val="0"/>
                  <w:rPr>
                    <w:b w:val="1"/>
                    <w:color w:val="a6a6a6"/>
                    <w:rPrChange w:author="USER" w:id="17" w:date="2022-09-08T11:09:00Z">
                      <w:rPr>
                        <w:b w:val="1"/>
                        <w:color w:val="a6a6a6"/>
                        <w:highlight w:val="yellow"/>
                      </w:rPr>
                    </w:rPrChange>
                  </w:rPr>
                </w:pPr>
                <w:hyperlink r:id="rId21">
                  <w:sdt>
                    <w:sdtPr>
                      <w:tag w:val="goog_rdk_86"/>
                    </w:sdtPr>
                    <w:sdtContent>
                      <w:r w:rsidDel="00000000" w:rsidR="00000000" w:rsidRPr="00000000">
                        <w:rPr>
                          <w:b w:val="1"/>
                          <w:color w:val="0000ff"/>
                          <w:u w:val="single"/>
                          <w:rtl w:val="0"/>
                          <w:rPrChange w:author="USER" w:id="17" w:date="2022-09-08T11:09:00Z">
                            <w:rPr>
                              <w:b w:val="1"/>
                              <w:color w:val="0000ff"/>
                              <w:highlight w:val="yellow"/>
                              <w:u w:val="single"/>
                            </w:rPr>
                          </w:rPrChange>
                        </w:rPr>
                        <w:t xml:space="preserve">https://herramientas.datos.gov.co/sites/default/files/Guia%20de%20Datos%20Abiertos%20de%20Colombia.pdf</w:t>
                      </w:r>
                    </w:sdtContent>
                  </w:sdt>
                </w:hyperlink>
                <w:sdt>
                  <w:sdtPr>
                    <w:tag w:val="goog_rdk_87"/>
                  </w:sdtPr>
                  <w:sdtContent>
                    <w:r w:rsidDel="00000000" w:rsidR="00000000" w:rsidRPr="00000000">
                      <w:rPr>
                        <w:b w:val="1"/>
                        <w:color w:val="a6a6a6"/>
                        <w:rtl w:val="0"/>
                        <w:rPrChange w:author="USER" w:id="17" w:date="2022-09-08T11:09:00Z">
                          <w:rPr>
                            <w:b w:val="1"/>
                            <w:color w:val="a6a6a6"/>
                            <w:highlight w:val="yellow"/>
                          </w:rPr>
                        </w:rPrChange>
                      </w:rPr>
                      <w:t xml:space="preserve"> pág 14</w:t>
                    </w:r>
                  </w:sdtContent>
                </w:sdt>
              </w:p>
            </w:sdtContent>
          </w:sdt>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9">
            <w:pPr>
              <w:widowControl w:val="0"/>
              <w:rPr>
                <w:b w:val="1"/>
              </w:rPr>
            </w:pPr>
            <w:r w:rsidDel="00000000" w:rsidR="00000000" w:rsidRPr="00000000">
              <w:rPr>
                <w:b w:val="1"/>
                <w:rtl w:val="0"/>
              </w:rPr>
              <w:t xml:space="preserve">Implican.</w:t>
            </w:r>
          </w:p>
          <w:p w:rsidR="00000000" w:rsidDel="00000000" w:rsidP="00000000" w:rsidRDefault="00000000" w:rsidRPr="00000000" w14:paraId="000000CA">
            <w:pPr>
              <w:widowControl w:val="0"/>
              <w:rPr>
                <w:b w:val="1"/>
                <w:color w:val="999999"/>
              </w:rPr>
            </w:pPr>
            <w:r w:rsidDel="00000000" w:rsidR="00000000" w:rsidRPr="00000000">
              <w:rPr>
                <w:rtl w:val="0"/>
              </w:rPr>
              <w:t xml:space="preserve">Los ecosistemas recogen interacciones entre procesos y colaboradores, lo que implica tener datos y políticas tecnológicas integradas. Incluso toma elementos e interacciones externas para ampliarse a los ecosistemas compartidos para mejorar la productividad y conexión con otras fuentes pertinentes.</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C">
            <w:pPr>
              <w:widowControl w:val="0"/>
              <w:rPr>
                <w:b w:val="1"/>
              </w:rPr>
            </w:pPr>
            <w:r w:rsidDel="00000000" w:rsidR="00000000" w:rsidRPr="00000000">
              <w:rPr>
                <w:b w:val="1"/>
                <w:rtl w:val="0"/>
              </w:rPr>
              <w:t xml:space="preserve">Cubren.</w:t>
            </w:r>
          </w:p>
          <w:p w:rsidR="00000000" w:rsidDel="00000000" w:rsidP="00000000" w:rsidRDefault="00000000" w:rsidRPr="00000000" w14:paraId="000000CD">
            <w:pPr>
              <w:rPr/>
            </w:pPr>
            <w:r w:rsidDel="00000000" w:rsidR="00000000" w:rsidRPr="00000000">
              <w:rPr>
                <w:rtl w:val="0"/>
              </w:rPr>
              <w:t xml:space="preserve">En otras palabras, no solo abarca la integración de aplicaciones sino lo más importante, la integración de la organización; existe una única opinión en relación con que las empresas necesitan realizar prácticas de integración para tener éxito. Sin embargo, pocas empresas logran con eficacia obtener estas integraciones.</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F">
            <w:pPr>
              <w:widowControl w:val="0"/>
              <w:rPr>
                <w:b w:val="1"/>
              </w:rPr>
            </w:pPr>
            <w:r w:rsidDel="00000000" w:rsidR="00000000" w:rsidRPr="00000000">
              <w:rPr>
                <w:b w:val="1"/>
                <w:rtl w:val="0"/>
              </w:rPr>
              <w:t xml:space="preserve">Utilidad.</w:t>
            </w:r>
          </w:p>
          <w:p w:rsidR="00000000" w:rsidDel="00000000" w:rsidP="00000000" w:rsidRDefault="00000000" w:rsidRPr="00000000" w14:paraId="000000D0">
            <w:pPr>
              <w:rPr/>
            </w:pPr>
            <w:r w:rsidDel="00000000" w:rsidR="00000000" w:rsidRPr="00000000">
              <w:rPr>
                <w:rtl w:val="0"/>
              </w:rPr>
              <w:t xml:space="preserve">Los ecosistemas de datos o ecosistemas digitales conectados son necesarios para construir conexiones, impulsar la transformación y mejorar los resultados. Una empresa que tiene todos sus procesos funcionando de manera articulada es aquella que aprovechará todo lo que la transformación digital tiene para ofrecer. (RSM, 2020)</w:t>
            </w:r>
          </w:p>
          <w:p w:rsidR="00000000" w:rsidDel="00000000" w:rsidP="00000000" w:rsidRDefault="00000000" w:rsidRPr="00000000" w14:paraId="000000D1">
            <w:pPr>
              <w:widowControl w:val="0"/>
              <w:rPr>
                <w:color w:val="999999"/>
              </w:rPr>
            </w:pPr>
            <w:r w:rsidDel="00000000" w:rsidR="00000000" w:rsidRPr="00000000">
              <w:rPr>
                <w:rtl w:val="0"/>
              </w:rPr>
            </w:r>
          </w:p>
        </w:tc>
      </w:tr>
    </w:tbl>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after="120" w:line="360" w:lineRule="auto"/>
        <w:rPr>
          <w:b w:val="1"/>
          <w:color w:val="000000"/>
        </w:rPr>
      </w:pPr>
      <w:r w:rsidDel="00000000" w:rsidR="00000000" w:rsidRPr="00000000">
        <w:rPr>
          <w:b w:val="1"/>
          <w:color w:val="000000"/>
          <w:rtl w:val="0"/>
        </w:rPr>
        <w:t xml:space="preserve">Ventajas de los ecosistemas de datos</w:t>
      </w:r>
    </w:p>
    <w:p w:rsidR="00000000" w:rsidDel="00000000" w:rsidP="00000000" w:rsidRDefault="00000000" w:rsidRPr="00000000" w14:paraId="000000D5">
      <w:pPr>
        <w:spacing w:line="240" w:lineRule="auto"/>
        <w:rPr/>
      </w:pPr>
      <w:r w:rsidDel="00000000" w:rsidR="00000000" w:rsidRPr="00000000">
        <w:rPr>
          <w:rtl w:val="0"/>
        </w:rPr>
      </w:r>
    </w:p>
    <w:tbl>
      <w:tblPr>
        <w:tblStyle w:val="Table1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0"/>
        <w:gridCol w:w="665"/>
        <w:gridCol w:w="11017"/>
        <w:tblGridChange w:id="0">
          <w:tblGrid>
            <w:gridCol w:w="1730"/>
            <w:gridCol w:w="665"/>
            <w:gridCol w:w="11017"/>
          </w:tblGrid>
        </w:tblGridChange>
      </w:tblGrid>
      <w:tr>
        <w:trPr>
          <w:cantSplit w:val="0"/>
          <w:trHeight w:val="580" w:hRule="atLeast"/>
          <w:tblHeader w:val="0"/>
        </w:trPr>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D6">
            <w:pPr>
              <w:widowControl w:val="0"/>
              <w:jc w:val="center"/>
              <w:rPr>
                <w:b w:val="1"/>
              </w:rPr>
            </w:pPr>
            <w:r w:rsidDel="00000000" w:rsidR="00000000" w:rsidRPr="00000000">
              <w:rPr>
                <w:rtl w:val="0"/>
              </w:rPr>
            </w:r>
          </w:p>
          <w:p w:rsidR="00000000" w:rsidDel="00000000" w:rsidP="00000000" w:rsidRDefault="00000000" w:rsidRPr="00000000" w14:paraId="000000D7">
            <w:pPr>
              <w:widowControl w:val="0"/>
              <w:jc w:val="center"/>
              <w:rPr>
                <w:b w:val="1"/>
              </w:rPr>
            </w:pPr>
            <w:r w:rsidDel="00000000" w:rsidR="00000000" w:rsidRPr="00000000">
              <w:rPr>
                <w:b w:val="1"/>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D9">
            <w:pPr>
              <w:pStyle w:val="Title"/>
              <w:widowControl w:val="0"/>
              <w:jc w:val="center"/>
              <w:rPr>
                <w:sz w:val="22"/>
                <w:szCs w:val="22"/>
              </w:rPr>
            </w:pPr>
            <w:r w:rsidDel="00000000" w:rsidR="00000000" w:rsidRPr="00000000">
              <w:rPr>
                <w:sz w:val="22"/>
                <w:szCs w:val="22"/>
                <w:rtl w:val="0"/>
              </w:rPr>
              <w:t xml:space="preserve">Pestañas o </w:t>
            </w:r>
            <w:r w:rsidDel="00000000" w:rsidR="00000000" w:rsidRPr="00000000">
              <w:rPr>
                <w:i w:val="1"/>
                <w:sz w:val="22"/>
                <w:szCs w:val="22"/>
                <w:rtl w:val="0"/>
              </w:rPr>
              <w:t xml:space="preserve">tabs</w:t>
            </w:r>
            <w:r w:rsidDel="00000000" w:rsidR="00000000" w:rsidRPr="00000000">
              <w:rPr>
                <w:sz w:val="22"/>
                <w:szCs w:val="22"/>
                <w:rtl w:val="0"/>
              </w:rPr>
              <w:t xml:space="preserve"> Verticales</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A">
            <w:pPr>
              <w:widowControl w:val="0"/>
              <w:rPr>
                <w:b w:val="1"/>
              </w:rPr>
            </w:pPr>
            <w:bookmarkStart w:colFirst="0" w:colLast="0" w:name="_heading=h.tyjcwt" w:id="8"/>
            <w:bookmarkEnd w:id="8"/>
            <w:r w:rsidDel="00000000" w:rsidR="00000000" w:rsidRPr="00000000">
              <w:rPr>
                <w:b w:val="1"/>
                <w:rtl w:val="0"/>
              </w:rPr>
              <w:t xml:space="preserve">Introducción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C">
            <w:pPr>
              <w:widowControl w:val="0"/>
              <w:jc w:val="both"/>
              <w:rPr/>
            </w:pPr>
            <w:r w:rsidDel="00000000" w:rsidR="00000000" w:rsidRPr="00000000">
              <w:rPr>
                <w:highlight w:val="yellow"/>
                <w:rtl w:val="0"/>
              </w:rPr>
              <w:t xml:space="preserve">Un ecosistema de datos permite a las organizaciones compartir datos y conocimientos relevantes dentro de las regulaciones locales aplicables, creando un nuevo valor para todos los participantes. Esto brinda beneficios a las empresas que conducen a ahorros de costos, nuevas fuentes de ingresos y mayor productividad. A continuación, conoce más beneficios de estos ecosistemas.</w:t>
            </w:r>
            <w:r w:rsidDel="00000000" w:rsidR="00000000" w:rsidRPr="00000000">
              <w:rPr>
                <w:rtl w:val="0"/>
              </w:rPr>
            </w:r>
          </w:p>
        </w:tc>
      </w:tr>
      <w:tr>
        <w:trPr>
          <w:cantSplit w:val="0"/>
          <w:trHeight w:val="42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D">
            <w:pPr>
              <w:widowControl w:val="0"/>
              <w:rPr>
                <w:color w:val="999999"/>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-3169</wp:posOffset>
                  </wp:positionH>
                  <wp:positionV relativeFrom="paragraph">
                    <wp:posOffset>168910</wp:posOffset>
                  </wp:positionV>
                  <wp:extent cx="2013503" cy="1619250"/>
                  <wp:effectExtent b="0" l="0" r="0" t="0"/>
                  <wp:wrapSquare wrapText="bothSides" distB="0" distT="0" distL="114300" distR="114300"/>
                  <wp:docPr id="601" name="image44.jpg"/>
                  <a:graphic>
                    <a:graphicData uri="http://schemas.openxmlformats.org/drawingml/2006/picture">
                      <pic:pic>
                        <pic:nvPicPr>
                          <pic:cNvPr id="0" name="image44.jpg"/>
                          <pic:cNvPicPr preferRelativeResize="0"/>
                        </pic:nvPicPr>
                        <pic:blipFill>
                          <a:blip r:embed="rId22"/>
                          <a:srcRect b="0" l="0" r="0" t="0"/>
                          <a:stretch>
                            <a:fillRect/>
                          </a:stretch>
                        </pic:blipFill>
                        <pic:spPr>
                          <a:xfrm>
                            <a:off x="0" y="0"/>
                            <a:ext cx="2013503" cy="1619250"/>
                          </a:xfrm>
                          <a:prstGeom prst="rect"/>
                          <a:ln/>
                        </pic:spPr>
                      </pic:pic>
                    </a:graphicData>
                  </a:graphic>
                </wp:anchor>
              </w:drawing>
            </w:r>
          </w:p>
          <w:p w:rsidR="00000000" w:rsidDel="00000000" w:rsidP="00000000" w:rsidRDefault="00000000" w:rsidRPr="00000000" w14:paraId="000000DE">
            <w:pPr>
              <w:widowControl w:val="0"/>
              <w:rPr>
                <w:b w:val="1"/>
                <w:color w:val="a6a6a6"/>
              </w:rPr>
            </w:pPr>
            <w:r w:rsidDel="00000000" w:rsidR="00000000" w:rsidRPr="00000000">
              <w:rPr>
                <w:b w:val="1"/>
                <w:rtl w:val="0"/>
              </w:rPr>
              <w:t xml:space="preserve">Imagen: </w:t>
            </w:r>
            <w:r w:rsidDel="00000000" w:rsidR="00000000" w:rsidRPr="00000000">
              <w:rPr>
                <w:b w:val="1"/>
                <w:color w:val="a6a6a6"/>
                <w:rtl w:val="0"/>
              </w:rPr>
              <w:t xml:space="preserve">Imagen que representa “ventajas”: </w:t>
            </w:r>
          </w:p>
          <w:p w:rsidR="00000000" w:rsidDel="00000000" w:rsidP="00000000" w:rsidRDefault="00000000" w:rsidRPr="00000000" w14:paraId="000000DF">
            <w:pPr>
              <w:widowControl w:val="0"/>
              <w:rPr>
                <w:b w:val="1"/>
                <w:color w:val="a6a6a6"/>
              </w:rPr>
            </w:pPr>
            <w:hyperlink r:id="rId23">
              <w:r w:rsidDel="00000000" w:rsidR="00000000" w:rsidRPr="00000000">
                <w:rPr>
                  <w:b w:val="1"/>
                  <w:color w:val="0000ff"/>
                  <w:u w:val="single"/>
                  <w:rtl w:val="0"/>
                </w:rPr>
                <w:t xml:space="preserve">https://www.shutterstock.com/es/image-photo/businessman-man-hold-hand-offer-positive-19</w:t>
              </w:r>
            </w:hyperlink>
            <w:r w:rsidDel="00000000" w:rsidR="00000000" w:rsidRPr="00000000">
              <w:rPr>
                <w:b w:val="1"/>
                <w:color w:val="a6a6a6"/>
                <w:rtl w:val="0"/>
              </w:rPr>
              <w:t xml:space="preserve">   </w:t>
            </w:r>
          </w:p>
          <w:p w:rsidR="00000000" w:rsidDel="00000000" w:rsidP="00000000" w:rsidRDefault="00000000" w:rsidRPr="00000000" w14:paraId="000000E0">
            <w:pPr>
              <w:widowControl w:val="0"/>
              <w:rPr>
                <w:b w:val="1"/>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3">
            <w:pPr>
              <w:widowControl w:val="0"/>
              <w:rPr>
                <w:b w:val="1"/>
              </w:rPr>
            </w:pPr>
            <w:r w:rsidDel="00000000" w:rsidR="00000000" w:rsidRPr="00000000">
              <w:rPr>
                <w:b w:val="1"/>
                <w:rtl w:val="0"/>
              </w:rPr>
              <w:t xml:space="preserve">Mejoramiento de los procesos</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4">
            <w:pPr>
              <w:widowControl w:val="0"/>
              <w:rPr>
                <w:b w:val="1"/>
                <w:color w:val="000000"/>
              </w:rPr>
            </w:pPr>
            <w:r w:rsidDel="00000000" w:rsidR="00000000" w:rsidRPr="00000000">
              <w:rPr>
                <w:b w:val="1"/>
                <w:color w:val="000000"/>
                <w:rtl w:val="0"/>
              </w:rPr>
              <w:t xml:space="preserve">Mayores ingresos al mejorar;</w:t>
            </w:r>
          </w:p>
          <w:tbl>
            <w:tblPr>
              <w:tblStyle w:val="Table13"/>
              <w:tblW w:w="9999.0"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88"/>
              <w:gridCol w:w="9011"/>
              <w:tblGridChange w:id="0">
                <w:tblGrid>
                  <w:gridCol w:w="988"/>
                  <w:gridCol w:w="9011"/>
                </w:tblGrid>
              </w:tblGridChange>
            </w:tblGrid>
            <w:tr>
              <w:trPr>
                <w:cantSplit w:val="0"/>
                <w:trHeight w:val="624" w:hRule="atLeast"/>
                <w:tblHeader w:val="0"/>
              </w:trPr>
              <w:tc>
                <w:tcPr>
                  <w:vAlign w:val="center"/>
                </w:tcPr>
                <w:p w:rsidR="00000000" w:rsidDel="00000000" w:rsidP="00000000" w:rsidRDefault="00000000" w:rsidRPr="00000000" w14:paraId="000000E5">
                  <w:pPr>
                    <w:widowControl w:val="0"/>
                    <w:rPr/>
                  </w:pPr>
                  <w:r w:rsidDel="00000000" w:rsidR="00000000" w:rsidRPr="00000000">
                    <w:rPr/>
                    <w:drawing>
                      <wp:inline distB="0" distT="0" distL="0" distR="0">
                        <wp:extent cx="620596" cy="233731"/>
                        <wp:effectExtent b="0" l="0" r="0" t="0"/>
                        <wp:docPr id="607"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620596" cy="233731"/>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E6">
                  <w:pPr>
                    <w:widowControl w:val="0"/>
                    <w:rPr>
                      <w:color w:val="000000"/>
                    </w:rPr>
                  </w:pPr>
                  <w:r w:rsidDel="00000000" w:rsidR="00000000" w:rsidRPr="00000000">
                    <w:rPr>
                      <w:rtl w:val="0"/>
                    </w:rPr>
                    <w:t xml:space="preserve">La agilidad en los procesos ahorrándose el tiempo y trabajo de registrar los datos más de una vez.</w:t>
                  </w:r>
                  <w:r w:rsidDel="00000000" w:rsidR="00000000" w:rsidRPr="00000000">
                    <w:rPr>
                      <w:rtl w:val="0"/>
                    </w:rPr>
                  </w:r>
                </w:p>
              </w:tc>
            </w:tr>
            <w:tr>
              <w:trPr>
                <w:cantSplit w:val="0"/>
                <w:trHeight w:val="964" w:hRule="atLeast"/>
                <w:tblHeader w:val="0"/>
              </w:trPr>
              <w:tc>
                <w:tcPr>
                  <w:vAlign w:val="center"/>
                </w:tcPr>
                <w:p w:rsidR="00000000" w:rsidDel="00000000" w:rsidP="00000000" w:rsidRDefault="00000000" w:rsidRPr="00000000" w14:paraId="000000E7">
                  <w:pPr>
                    <w:widowControl w:val="0"/>
                    <w:rPr/>
                  </w:pPr>
                  <w:r w:rsidDel="00000000" w:rsidR="00000000" w:rsidRPr="00000000">
                    <w:rPr/>
                    <w:drawing>
                      <wp:inline distB="0" distT="0" distL="0" distR="0">
                        <wp:extent cx="589722" cy="222103"/>
                        <wp:effectExtent b="0" l="0" r="0" t="0"/>
                        <wp:docPr id="605"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89722" cy="222103"/>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E8">
                  <w:pPr>
                    <w:widowControl w:val="0"/>
                    <w:rPr>
                      <w:color w:val="000000"/>
                    </w:rPr>
                  </w:pPr>
                  <w:r w:rsidDel="00000000" w:rsidR="00000000" w:rsidRPr="00000000">
                    <w:rPr>
                      <w:rtl w:val="0"/>
                    </w:rPr>
                    <w:t xml:space="preserve">La experiencia de usuarios, pues en sistemas ya no se trabajará por área, sino como empresa integrada. En este sentido, cuando el cliente se acerque a realizar solicitudes o compras, los datos básicos se tendrán, independiente del área; esto representa más dinero y la posibilidad de atender más clientes con los mismos o menos recursos.</w:t>
                  </w:r>
                  <w:r w:rsidDel="00000000" w:rsidR="00000000" w:rsidRPr="00000000">
                    <w:rPr>
                      <w:rtl w:val="0"/>
                    </w:rPr>
                  </w:r>
                </w:p>
              </w:tc>
            </w:tr>
            <w:tr>
              <w:trPr>
                <w:cantSplit w:val="0"/>
                <w:trHeight w:val="964" w:hRule="atLeast"/>
                <w:tblHeader w:val="0"/>
              </w:trPr>
              <w:tc>
                <w:tcPr>
                  <w:vAlign w:val="center"/>
                </w:tcPr>
                <w:p w:rsidR="00000000" w:rsidDel="00000000" w:rsidP="00000000" w:rsidRDefault="00000000" w:rsidRPr="00000000" w14:paraId="000000E9">
                  <w:pPr>
                    <w:widowControl w:val="0"/>
                    <w:rPr/>
                  </w:pPr>
                  <w:r w:rsidDel="00000000" w:rsidR="00000000" w:rsidRPr="00000000">
                    <w:rPr/>
                    <w:drawing>
                      <wp:inline distB="0" distT="0" distL="0" distR="0">
                        <wp:extent cx="599243" cy="218873"/>
                        <wp:effectExtent b="0" l="0" r="0" t="0"/>
                        <wp:docPr id="606"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599243" cy="218873"/>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EA">
                  <w:pPr>
                    <w:widowControl w:val="0"/>
                    <w:rPr>
                      <w:color w:val="000000"/>
                    </w:rPr>
                  </w:pPr>
                  <w:r w:rsidDel="00000000" w:rsidR="00000000" w:rsidRPr="00000000">
                    <w:rPr>
                      <w:rtl w:val="0"/>
                    </w:rPr>
                    <w:t xml:space="preserve">El flujo de trabajo empleado, medios y datos digitales, que ayuda a suprimir errores ahorrando tiempo y haciendo las tareas de manera más eficaz y eficiente, lo que se traduce en ahorro de dinero.</w:t>
                  </w:r>
                  <w:r w:rsidDel="00000000" w:rsidR="00000000" w:rsidRPr="00000000">
                    <w:rPr>
                      <w:rtl w:val="0"/>
                    </w:rPr>
                  </w:r>
                </w:p>
              </w:tc>
            </w:tr>
            <w:tr>
              <w:trPr>
                <w:cantSplit w:val="0"/>
                <w:trHeight w:val="964" w:hRule="atLeast"/>
                <w:tblHeader w:val="0"/>
              </w:trPr>
              <w:tc>
                <w:tcPr>
                  <w:vAlign w:val="center"/>
                </w:tcPr>
                <w:p w:rsidR="00000000" w:rsidDel="00000000" w:rsidP="00000000" w:rsidRDefault="00000000" w:rsidRPr="00000000" w14:paraId="000000EB">
                  <w:pPr>
                    <w:widowControl w:val="0"/>
                    <w:rPr/>
                  </w:pPr>
                  <w:r w:rsidDel="00000000" w:rsidR="00000000" w:rsidRPr="00000000">
                    <w:rPr/>
                    <w:drawing>
                      <wp:inline distB="0" distT="0" distL="0" distR="0">
                        <wp:extent cx="580880" cy="227755"/>
                        <wp:effectExtent b="0" l="0" r="0" t="0"/>
                        <wp:docPr id="608"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580880" cy="22775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EC">
                  <w:pPr>
                    <w:widowControl w:val="0"/>
                    <w:rPr>
                      <w:color w:val="000000"/>
                    </w:rPr>
                  </w:pPr>
                  <w:r w:rsidDel="00000000" w:rsidR="00000000" w:rsidRPr="00000000">
                    <w:rPr>
                      <w:rtl w:val="0"/>
                    </w:rPr>
                    <w:t xml:space="preserve">Los canales de comunicación y las relaciones laborales con los clientes y socios y reduce los costos operativos debido a los procesos de datos automatizados y la eficiencia en toda la empresa.</w:t>
                  </w:r>
                  <w:r w:rsidDel="00000000" w:rsidR="00000000" w:rsidRPr="00000000">
                    <w:rPr>
                      <w:rtl w:val="0"/>
                    </w:rPr>
                  </w:r>
                </w:p>
              </w:tc>
            </w:tr>
          </w:tbl>
          <w:p w:rsidR="00000000" w:rsidDel="00000000" w:rsidP="00000000" w:rsidRDefault="00000000" w:rsidRPr="00000000" w14:paraId="000000ED">
            <w:pPr>
              <w:widowControl w:val="0"/>
              <w:ind w:left="360" w:firstLine="0"/>
              <w:rPr>
                <w:color w:val="00000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F">
            <w:pPr>
              <w:widowControl w:val="0"/>
              <w:rPr>
                <w:b w:val="1"/>
                <w:color w:val="000000"/>
              </w:rPr>
            </w:pPr>
            <w:r w:rsidDel="00000000" w:rsidR="00000000" w:rsidRPr="00000000">
              <w:rPr>
                <w:b w:val="1"/>
                <w:rtl w:val="0"/>
              </w:rPr>
              <w:t xml:space="preserve">Crea nuevas oportunidades de negocio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0">
            <w:pPr>
              <w:widowControl w:val="0"/>
              <w:rPr>
                <w:b w:val="1"/>
                <w:color w:val="000000"/>
              </w:rPr>
            </w:pPr>
            <w:r w:rsidDel="00000000" w:rsidR="00000000" w:rsidRPr="00000000">
              <w:rPr>
                <w:b w:val="1"/>
                <w:color w:val="000000"/>
                <w:rtl w:val="0"/>
              </w:rPr>
              <w:t xml:space="preserve">Servicio de valor agregado.</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Cuando la información está al alcance y hay una interpretación juiciosa se pueden observar y analizar los datos completos que fluyen a través de la organización y aprovecharlos para crear nuevos productos o servicios.</w:t>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ecosistemas de datos y ecosistemas tecnológicos no solo mejoran los procesos actuales de generación de ingresos, sino que también crean servicios de valor agregado para nuevas oportunidades de ingresos.</w:t>
            </w:r>
            <w:r w:rsidDel="00000000" w:rsidR="00000000" w:rsidRPr="00000000">
              <w:rPr>
                <w:rtl w:val="0"/>
              </w:rPr>
            </w:r>
          </w:p>
          <w:p w:rsidR="00000000" w:rsidDel="00000000" w:rsidP="00000000" w:rsidRDefault="00000000" w:rsidRPr="00000000" w14:paraId="000000F3">
            <w:pPr>
              <w:widowControl w:val="0"/>
              <w:rPr>
                <w:b w:val="1"/>
                <w:color w:val="000000"/>
              </w:rPr>
            </w:pPr>
            <w:r w:rsidDel="00000000" w:rsidR="00000000" w:rsidRPr="00000000">
              <w:rPr>
                <w:rtl w:val="0"/>
              </w:rPr>
            </w:r>
          </w:p>
          <w:p w:rsidR="00000000" w:rsidDel="00000000" w:rsidP="00000000" w:rsidRDefault="00000000" w:rsidRPr="00000000" w14:paraId="000000F4">
            <w:pPr>
              <w:widowControl w:val="0"/>
              <w:rPr>
                <w:color w:val="000000"/>
              </w:rPr>
            </w:pPr>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6">
            <w:pPr>
              <w:widowControl w:val="0"/>
              <w:rPr>
                <w:b w:val="1"/>
              </w:rPr>
            </w:pPr>
            <w:r w:rsidDel="00000000" w:rsidR="00000000" w:rsidRPr="00000000">
              <w:rPr>
                <w:b w:val="1"/>
                <w:rtl w:val="0"/>
              </w:rPr>
              <w:t xml:space="preserve">Aumentan la velocidad de innovación y tecnología</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7">
            <w:pPr>
              <w:widowControl w:val="0"/>
              <w:rPr>
                <w:b w:val="1"/>
                <w:color w:val="000000"/>
              </w:rPr>
            </w:pPr>
            <w:r w:rsidDel="00000000" w:rsidR="00000000" w:rsidRPr="00000000">
              <w:rPr>
                <w:b w:val="1"/>
                <w:color w:val="000000"/>
                <w:rtl w:val="0"/>
              </w:rPr>
              <w:t xml:space="preserve">Adopción de nuevas tecnologías.</w:t>
            </w:r>
          </w:p>
          <w:p w:rsidR="00000000" w:rsidDel="00000000" w:rsidP="00000000" w:rsidRDefault="00000000" w:rsidRPr="00000000" w14:paraId="000000F8">
            <w:pPr>
              <w:widowControl w:val="0"/>
              <w:rPr>
                <w:color w:val="000000"/>
              </w:rPr>
            </w:pPr>
            <w:r w:rsidDel="00000000" w:rsidR="00000000" w:rsidRPr="00000000">
              <w:rPr>
                <w:rtl w:val="0"/>
              </w:rPr>
              <w:t xml:space="preserve">Una estrategia de integración de ecosistemas permite a las organizaciones adoptar completamente las nuevas tecnologías de manera que se minimicen los procesos de curvas de aprendizaje y se materialice la verificación y contrastación con el mercado de manera ágil; además permite tomar decisiones con mayor agilidad. (RSM, 2020).</w:t>
            </w:r>
            <w:r w:rsidDel="00000000" w:rsidR="00000000" w:rsidRPr="00000000">
              <w:rPr>
                <w:rtl w:val="0"/>
              </w:rPr>
            </w:r>
          </w:p>
        </w:tc>
      </w:tr>
    </w:tbl>
    <w:p w:rsidR="00000000" w:rsidDel="00000000" w:rsidP="00000000" w:rsidRDefault="00000000" w:rsidRPr="00000000" w14:paraId="000000FA">
      <w:pPr>
        <w:spacing w:line="240" w:lineRule="auto"/>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after="120" w:line="360" w:lineRule="auto"/>
        <w:rPr>
          <w:b w:val="1"/>
          <w:color w:val="000000"/>
        </w:rPr>
      </w:pPr>
      <w:r w:rsidDel="00000000" w:rsidR="00000000" w:rsidRPr="00000000">
        <w:rPr>
          <w:b w:val="1"/>
          <w:color w:val="000000"/>
          <w:rtl w:val="0"/>
        </w:rPr>
        <w:t xml:space="preserve">Aspectos a tener en cuenta en los ecosistemas de datos</w:t>
      </w:r>
    </w:p>
    <w:p w:rsidR="00000000" w:rsidDel="00000000" w:rsidP="00000000" w:rsidRDefault="00000000" w:rsidRPr="00000000" w14:paraId="000000FC">
      <w:pPr>
        <w:spacing w:line="240" w:lineRule="auto"/>
        <w:rPr/>
      </w:pPr>
      <w:r w:rsidDel="00000000" w:rsidR="00000000" w:rsidRPr="00000000">
        <w:rPr>
          <w:rtl w:val="0"/>
        </w:rPr>
      </w:r>
    </w:p>
    <w:tbl>
      <w:tblPr>
        <w:tblStyle w:val="Table1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FD">
            <w:pPr>
              <w:widowControl w:val="0"/>
              <w:rPr>
                <w:b w:val="1"/>
              </w:rPr>
            </w:pPr>
            <w:r w:rsidDel="00000000" w:rsidR="00000000" w:rsidRPr="00000000">
              <w:rPr>
                <w:b w:val="1"/>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FE">
            <w:pPr>
              <w:pStyle w:val="Title"/>
              <w:widowControl w:val="0"/>
              <w:jc w:val="center"/>
              <w:rPr>
                <w:sz w:val="22"/>
                <w:szCs w:val="22"/>
              </w:rPr>
            </w:pPr>
            <w:r w:rsidDel="00000000" w:rsidR="00000000" w:rsidRPr="00000000">
              <w:rPr>
                <w:sz w:val="22"/>
                <w:szCs w:val="22"/>
                <w:rtl w:val="0"/>
              </w:rPr>
              <w:t xml:space="preserve">Rutas / Pasos. Verticales 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F">
            <w:pPr>
              <w:widowControl w:val="0"/>
              <w:ind w:right="-804"/>
              <w:rPr>
                <w:b w:val="1"/>
              </w:rPr>
            </w:pPr>
            <w:bookmarkStart w:colFirst="0" w:colLast="0" w:name="_heading=h.3dy6vkm" w:id="9"/>
            <w:bookmarkEnd w:id="9"/>
            <w:r w:rsidDel="00000000" w:rsidR="00000000" w:rsidRPr="00000000">
              <w:rPr>
                <w:b w:val="1"/>
                <w:rtl w:val="0"/>
              </w:rPr>
              <w:t xml:space="preserve">Introducción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0">
            <w:pPr>
              <w:widowControl w:val="0"/>
              <w:rPr>
                <w:color w:val="999999"/>
              </w:rPr>
            </w:pPr>
            <w:r w:rsidDel="00000000" w:rsidR="00000000" w:rsidRPr="00000000">
              <w:rPr>
                <w:rtl w:val="0"/>
              </w:rPr>
              <w:t xml:space="preserve">En general la implementación de una estrategia de transformación digital implica tener ecosistemas digitales y de datos y además requiere de varios aspectos a tener en cuenta:</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1">
            <w:pPr>
              <w:widowControl w:val="0"/>
              <w:jc w:val="center"/>
              <w:rPr/>
            </w:pPr>
            <w:r w:rsidDel="00000000" w:rsidR="00000000" w:rsidRPr="00000000">
              <w:rPr/>
              <w:drawing>
                <wp:inline distB="0" distT="0" distL="0" distR="0">
                  <wp:extent cx="4527916" cy="2362883"/>
                  <wp:effectExtent b="0" l="0" r="0" t="0"/>
                  <wp:docPr id="609"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4527916" cy="2362883"/>
                          </a:xfrm>
                          <a:prstGeom prst="rect"/>
                          <a:ln/>
                        </pic:spPr>
                      </pic:pic>
                    </a:graphicData>
                  </a:graphic>
                </wp:inline>
              </w:drawing>
            </w:r>
            <w:r w:rsidDel="00000000" w:rsidR="00000000" w:rsidRPr="00000000">
              <w:rPr>
                <w:rtl w:val="0"/>
              </w:rPr>
            </w:r>
          </w:p>
          <w:sdt>
            <w:sdtPr>
              <w:tag w:val="goog_rdk_91"/>
            </w:sdtPr>
            <w:sdtContent>
              <w:p w:rsidR="00000000" w:rsidDel="00000000" w:rsidP="00000000" w:rsidRDefault="00000000" w:rsidRPr="00000000" w14:paraId="00000102">
                <w:pPr>
                  <w:widowControl w:val="0"/>
                  <w:rPr>
                    <w:b w:val="1"/>
                    <w:color w:val="a6a6a6"/>
                    <w:rPrChange w:author="USER" w:id="18" w:date="2022-09-08T11:09:00Z">
                      <w:rPr>
                        <w:b w:val="1"/>
                        <w:color w:val="a6a6a6"/>
                        <w:highlight w:val="yellow"/>
                      </w:rPr>
                    </w:rPrChange>
                  </w:rPr>
                </w:pPr>
                <w:r w:rsidDel="00000000" w:rsidR="00000000" w:rsidRPr="00000000">
                  <w:rPr>
                    <w:sz w:val="16"/>
                    <w:szCs w:val="16"/>
                    <w:rtl w:val="0"/>
                  </w:rPr>
                  <w:t xml:space="preserve">I</w:t>
                </w:r>
                <w:sdt>
                  <w:sdtPr>
                    <w:tag w:val="goog_rdk_89"/>
                  </w:sdtPr>
                  <w:sdtContent>
                    <w:r w:rsidDel="00000000" w:rsidR="00000000" w:rsidRPr="00000000">
                      <w:rPr>
                        <w:sz w:val="16"/>
                        <w:szCs w:val="16"/>
                        <w:rtl w:val="0"/>
                        <w:rPrChange w:author="USER" w:id="18" w:date="2022-09-08T11:09:00Z">
                          <w:rPr>
                            <w:sz w:val="16"/>
                            <w:szCs w:val="16"/>
                            <w:highlight w:val="yellow"/>
                          </w:rPr>
                        </w:rPrChange>
                      </w:rPr>
                      <w:t xml:space="preserve">magen: 228131_i108</w:t>
                    </w:r>
                  </w:sdtContent>
                </w:sdt>
                <w:sdt>
                  <w:sdtPr>
                    <w:tag w:val="goog_rdk_90"/>
                  </w:sdtPr>
                  <w:sdtContent>
                    <w:r w:rsidDel="00000000" w:rsidR="00000000" w:rsidRPr="00000000">
                      <w:rPr>
                        <w:rtl w:val="0"/>
                      </w:rPr>
                    </w:r>
                  </w:sdtContent>
                </w:sdt>
              </w:p>
            </w:sdtContent>
          </w:sdt>
          <w:sdt>
            <w:sdtPr>
              <w:tag w:val="goog_rdk_97"/>
            </w:sdtPr>
            <w:sdtContent>
              <w:p w:rsidR="00000000" w:rsidDel="00000000" w:rsidP="00000000" w:rsidRDefault="00000000" w:rsidRPr="00000000" w14:paraId="00000103">
                <w:pPr>
                  <w:widowControl w:val="0"/>
                  <w:rPr>
                    <w:b w:val="1"/>
                    <w:rPrChange w:author="USER" w:id="18" w:date="2022-09-08T11:09:00Z">
                      <w:rPr>
                        <w:b w:val="1"/>
                        <w:highlight w:val="yellow"/>
                      </w:rPr>
                    </w:rPrChange>
                  </w:rPr>
                </w:pPr>
                <w:sdt>
                  <w:sdtPr>
                    <w:tag w:val="goog_rdk_92"/>
                  </w:sdtPr>
                  <w:sdtContent>
                    <w:r w:rsidDel="00000000" w:rsidR="00000000" w:rsidRPr="00000000">
                      <w:rPr>
                        <w:b w:val="1"/>
                        <w:rtl w:val="0"/>
                        <w:rPrChange w:author="USER" w:id="18" w:date="2022-09-08T11:09:00Z">
                          <w:rPr>
                            <w:b w:val="1"/>
                            <w:highlight w:val="yellow"/>
                          </w:rPr>
                        </w:rPrChange>
                      </w:rPr>
                      <w:t xml:space="preserve">Imagen sugerida: </w:t>
                    </w:r>
                  </w:sdtContent>
                </w:sdt>
                <w:sdt>
                  <w:sdtPr>
                    <w:tag w:val="goog_rdk_93"/>
                  </w:sdtPr>
                  <w:sdtContent>
                    <w:r w:rsidDel="00000000" w:rsidR="00000000" w:rsidRPr="00000000">
                      <w:rPr>
                        <w:color w:val="666666"/>
                        <w:rtl w:val="0"/>
                        <w:rPrChange w:author="USER" w:id="18" w:date="2022-09-08T11:09:00Z">
                          <w:rPr>
                            <w:color w:val="666666"/>
                            <w:highlight w:val="yellow"/>
                          </w:rPr>
                        </w:rPrChange>
                      </w:rPr>
                      <w:t xml:space="preserve">representación de ecosistemas digitales (se puede recrear de otra forma). Fuente: </w:t>
                    </w:r>
                  </w:sdtContent>
                </w:sdt>
                <w:hyperlink r:id="rId29">
                  <w:sdt>
                    <w:sdtPr>
                      <w:tag w:val="goog_rdk_94"/>
                    </w:sdtPr>
                    <w:sdtContent>
                      <w:r w:rsidDel="00000000" w:rsidR="00000000" w:rsidRPr="00000000">
                        <w:rPr>
                          <w:color w:val="0000ff"/>
                          <w:u w:val="single"/>
                          <w:rtl w:val="0"/>
                          <w:rPrChange w:author="USER" w:id="18" w:date="2022-09-08T11:09:00Z">
                            <w:rPr>
                              <w:color w:val="0000ff"/>
                              <w:highlight w:val="yellow"/>
                              <w:u w:val="single"/>
                            </w:rPr>
                          </w:rPrChange>
                        </w:rPr>
                        <w:t xml:space="preserve">https://www.pragma.com.co/blog/que-es-un-ecosistema-digital</w:t>
                      </w:r>
                    </w:sdtContent>
                  </w:sdt>
                </w:hyperlink>
                <w:sdt>
                  <w:sdtPr>
                    <w:tag w:val="goog_rdk_95"/>
                  </w:sdtPr>
                  <w:sdtContent>
                    <w:r w:rsidDel="00000000" w:rsidR="00000000" w:rsidRPr="00000000">
                      <w:rPr>
                        <w:color w:val="666666"/>
                        <w:rtl w:val="0"/>
                        <w:rPrChange w:author="USER" w:id="18" w:date="2022-09-08T11:09:00Z">
                          <w:rPr>
                            <w:color w:val="666666"/>
                            <w:highlight w:val="yellow"/>
                          </w:rPr>
                        </w:rPrChange>
                      </w:rPr>
                      <w:t xml:space="preserve"> </w:t>
                    </w:r>
                  </w:sdtContent>
                </w:sdt>
                <w:sdt>
                  <w:sdtPr>
                    <w:tag w:val="goog_rdk_96"/>
                  </w:sdtPr>
                  <w:sdtContent>
                    <w:r w:rsidDel="00000000" w:rsidR="00000000" w:rsidRPr="00000000">
                      <w:rPr>
                        <w:rtl w:val="0"/>
                      </w:rPr>
                    </w:r>
                  </w:sdtContent>
                </w:sdt>
              </w:p>
            </w:sdtContent>
          </w:sdt>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5">
            <w:pPr>
              <w:widowControl w:val="0"/>
              <w:jc w:val="center"/>
              <w:rPr>
                <w:b w:val="1"/>
              </w:rPr>
            </w:pPr>
            <w:r w:rsidDel="00000000" w:rsidR="00000000" w:rsidRPr="00000000">
              <w:rPr>
                <w:b w:val="1"/>
                <w:rtl w:val="0"/>
              </w:rPr>
              <w:t xml:space="preserve">Botón 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6">
            <w:pPr>
              <w:widowControl w:val="0"/>
              <w:rPr>
                <w:b w:val="1"/>
                <w:color w:val="999999"/>
              </w:rPr>
            </w:pPr>
            <w:r w:rsidDel="00000000" w:rsidR="00000000" w:rsidRPr="00000000">
              <w:rPr>
                <w:b w:val="1"/>
                <w:rtl w:val="0"/>
              </w:rPr>
              <w:t xml:space="preserve">La naturaleza del negocio</w:t>
            </w:r>
            <w:r w:rsidDel="00000000" w:rsidR="00000000" w:rsidRPr="00000000">
              <w:rPr>
                <w:rtl w:val="0"/>
              </w:rPr>
            </w:r>
          </w:p>
          <w:p w:rsidR="00000000" w:rsidDel="00000000" w:rsidP="00000000" w:rsidRDefault="00000000" w:rsidRPr="00000000" w14:paraId="00000107">
            <w:pPr>
              <w:widowControl w:val="0"/>
              <w:rPr>
                <w:b w:val="1"/>
                <w:color w:val="999999"/>
              </w:rPr>
            </w:pPr>
            <w:r w:rsidDel="00000000" w:rsidR="00000000" w:rsidRPr="00000000">
              <w:rPr>
                <w:rtl w:val="0"/>
              </w:rPr>
              <w:t xml:space="preserve">Ocasionalmente es importante definir si la organización hace parte directa de la industria tecnológica o se dedica a producir o comercializar productos físicos o de transformación; en caso de que sea una empresa manufacturera, por ejemplo, se debe diseñar la manera en que cada proceso pueda generar datos. En este sentido, lo ideal es la implementación de un software, sin embargo, no siempre es posible, así que si se modelan procesos donde los hechos se puedan registrar en hojas de Excel u otros recursos informáticos disponibles estaría bien; lo importante es garantizar estructura y calidad de la información.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8">
            <w:pPr>
              <w:widowControl w:val="0"/>
              <w:jc w:val="center"/>
              <w:rPr>
                <w:b w:val="1"/>
              </w:rPr>
            </w:pPr>
            <w:r w:rsidDel="00000000" w:rsidR="00000000" w:rsidRPr="00000000">
              <w:rPr>
                <w:b w:val="1"/>
                <w:rtl w:val="0"/>
              </w:rPr>
              <w:t xml:space="preserve"> Botón 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9">
            <w:pPr>
              <w:widowControl w:val="0"/>
              <w:rPr>
                <w:b w:val="1"/>
                <w:color w:val="999999"/>
              </w:rPr>
            </w:pPr>
            <w:r w:rsidDel="00000000" w:rsidR="00000000" w:rsidRPr="00000000">
              <w:rPr>
                <w:b w:val="1"/>
                <w:rtl w:val="0"/>
              </w:rPr>
              <w:t xml:space="preserve">Tamaño de la empresa</w:t>
            </w:r>
            <w:r w:rsidDel="00000000" w:rsidR="00000000" w:rsidRPr="00000000">
              <w:rPr>
                <w:b w:val="1"/>
                <w:color w:val="999999"/>
                <w:rtl w:val="0"/>
              </w:rPr>
              <w:t xml:space="preserve"> </w:t>
            </w:r>
          </w:p>
          <w:p w:rsidR="00000000" w:rsidDel="00000000" w:rsidP="00000000" w:rsidRDefault="00000000" w:rsidRPr="00000000" w14:paraId="0000010A">
            <w:pPr>
              <w:widowControl w:val="0"/>
              <w:rPr/>
            </w:pPr>
            <w:r w:rsidDel="00000000" w:rsidR="00000000" w:rsidRPr="00000000">
              <w:rPr>
                <w:rtl w:val="0"/>
              </w:rPr>
              <w:t xml:space="preserve">No es igual el proceso para grandes corporaciones que por lo general ya tienen una experiencia y avance importante en su transformación digital y cuentan con un ecosistema digital y de datos muy avanzado.</w:t>
            </w:r>
          </w:p>
          <w:p w:rsidR="00000000" w:rsidDel="00000000" w:rsidP="00000000" w:rsidRDefault="00000000" w:rsidRPr="00000000" w14:paraId="0000010B">
            <w:pPr>
              <w:widowControl w:val="0"/>
              <w:rPr>
                <w:b w:val="1"/>
              </w:rPr>
            </w:pPr>
            <w:r w:rsidDel="00000000" w:rsidR="00000000" w:rsidRPr="00000000">
              <w:rPr>
                <w:rtl w:val="0"/>
              </w:rPr>
              <w:t xml:space="preserve">Lo importante es definir la necesidad para saber si lo que se requiere es modelar procesos en áreas que aún no se integran al ecosistema o definir qué otros procesos de reportes faltan, por ejemplo, los que se deben generar para aprovechar mejor el flujo de datos disponibles en las bodegas de datos.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C">
            <w:pPr>
              <w:widowControl w:val="0"/>
              <w:jc w:val="center"/>
              <w:rPr>
                <w:b w:val="1"/>
              </w:rPr>
            </w:pPr>
            <w:r w:rsidDel="00000000" w:rsidR="00000000" w:rsidRPr="00000000">
              <w:rPr>
                <w:b w:val="1"/>
                <w:rtl w:val="0"/>
              </w:rPr>
              <w:t xml:space="preserve">Botón 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D">
            <w:pPr>
              <w:widowControl w:val="0"/>
              <w:rPr>
                <w:b w:val="1"/>
                <w:color w:val="999999"/>
              </w:rPr>
            </w:pPr>
            <w:r w:rsidDel="00000000" w:rsidR="00000000" w:rsidRPr="00000000">
              <w:rPr>
                <w:b w:val="1"/>
                <w:rtl w:val="0"/>
              </w:rPr>
              <w:t xml:space="preserve">Recursos económicos disponibles</w:t>
            </w:r>
            <w:r w:rsidDel="00000000" w:rsidR="00000000" w:rsidRPr="00000000">
              <w:rPr>
                <w:b w:val="1"/>
                <w:color w:val="999999"/>
                <w:rtl w:val="0"/>
              </w:rPr>
              <w:t xml:space="preserve"> </w:t>
            </w:r>
          </w:p>
          <w:p w:rsidR="00000000" w:rsidDel="00000000" w:rsidP="00000000" w:rsidRDefault="00000000" w:rsidRPr="00000000" w14:paraId="0000010E">
            <w:pPr>
              <w:widowControl w:val="0"/>
              <w:rPr/>
            </w:pPr>
            <w:r w:rsidDel="00000000" w:rsidR="00000000" w:rsidRPr="00000000">
              <w:rPr>
                <w:rtl w:val="0"/>
              </w:rPr>
              <w:t xml:space="preserve">Si bien la transformación digital implica una ganancia de dinero, esta curva no se empieza a ver de manera inmediata. Es importante tener mediciones claras de indicadores concretos y recursos invertidos a lo largo del tiempo; solo de esta manera es posible visualizar el ahorro y ganancias que las empresas experimentan. En este sentido, aunque la inversión inicial es alta luego se compensa con la línea de costos hasta sobrepasarla y generar más ganancias.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F">
            <w:pPr>
              <w:widowControl w:val="0"/>
              <w:jc w:val="center"/>
              <w:rPr>
                <w:b w:val="1"/>
              </w:rPr>
            </w:pPr>
            <w:r w:rsidDel="00000000" w:rsidR="00000000" w:rsidRPr="00000000">
              <w:rPr>
                <w:b w:val="1"/>
                <w:rtl w:val="0"/>
              </w:rPr>
              <w:t xml:space="preserve">Botón 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0">
            <w:pPr>
              <w:widowControl w:val="0"/>
              <w:rPr>
                <w:b w:val="1"/>
                <w:color w:val="999999"/>
              </w:rPr>
            </w:pPr>
            <w:r w:rsidDel="00000000" w:rsidR="00000000" w:rsidRPr="00000000">
              <w:rPr>
                <w:b w:val="1"/>
                <w:rtl w:val="0"/>
              </w:rPr>
              <w:t xml:space="preserve">Conocimiento técnico y apoyo en estrategias de transformación digital</w:t>
            </w:r>
            <w:r w:rsidDel="00000000" w:rsidR="00000000" w:rsidRPr="00000000">
              <w:rPr>
                <w:b w:val="1"/>
                <w:color w:val="999999"/>
                <w:rtl w:val="0"/>
              </w:rPr>
              <w:t xml:space="preserve"> </w:t>
            </w:r>
          </w:p>
          <w:p w:rsidR="00000000" w:rsidDel="00000000" w:rsidP="00000000" w:rsidRDefault="00000000" w:rsidRPr="00000000" w14:paraId="00000111">
            <w:pPr>
              <w:widowControl w:val="0"/>
              <w:rPr>
                <w:b w:val="1"/>
              </w:rPr>
            </w:pPr>
            <w:r w:rsidDel="00000000" w:rsidR="00000000" w:rsidRPr="00000000">
              <w:rPr>
                <w:rtl w:val="0"/>
              </w:rPr>
              <w:t xml:space="preserve">En el caso de que no sea una empresa relacionada con las tecnologías, no es rentable contratar un equipo de trabajo en tecnología, la mejor alternativa es contratar una empresa que realice estos desarrollos en modalidad </w:t>
            </w:r>
            <w:r w:rsidDel="00000000" w:rsidR="00000000" w:rsidRPr="00000000">
              <w:rPr>
                <w:i w:val="1"/>
                <w:rtl w:val="0"/>
              </w:rPr>
              <w:t xml:space="preserve">outsourcing</w:t>
            </w:r>
            <w:r w:rsidDel="00000000" w:rsidR="00000000" w:rsidRPr="00000000">
              <w:rPr>
                <w:rtl w:val="0"/>
              </w:rPr>
              <w:t xml:space="preserve">, sin embargo, es muy importante que desde la empresa se cuente con un experto en tecnología y que represente los intereses de la organización; este profesional, debe describir clara y técnicamente los requisitos y el apoyo de desarrollo que demandan las necesidades de la empresa.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2">
            <w:pPr>
              <w:widowControl w:val="0"/>
              <w:jc w:val="center"/>
              <w:rPr>
                <w:b w:val="1"/>
              </w:rPr>
            </w:pPr>
            <w:r w:rsidDel="00000000" w:rsidR="00000000" w:rsidRPr="00000000">
              <w:rPr>
                <w:b w:val="1"/>
                <w:rtl w:val="0"/>
              </w:rPr>
              <w:t xml:space="preserve">Botón 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3">
            <w:pPr>
              <w:widowControl w:val="0"/>
              <w:rPr>
                <w:b w:val="1"/>
                <w:color w:val="999999"/>
              </w:rPr>
            </w:pPr>
            <w:r w:rsidDel="00000000" w:rsidR="00000000" w:rsidRPr="00000000">
              <w:rPr>
                <w:b w:val="1"/>
                <w:rtl w:val="0"/>
              </w:rPr>
              <w:t xml:space="preserve">Definir infraestructura digital actual y acceder a los datos que se generan</w:t>
            </w:r>
            <w:r w:rsidDel="00000000" w:rsidR="00000000" w:rsidRPr="00000000">
              <w:rPr>
                <w:b w:val="1"/>
                <w:color w:val="999999"/>
                <w:rtl w:val="0"/>
              </w:rPr>
              <w:t xml:space="preserve"> </w:t>
            </w:r>
          </w:p>
          <w:p w:rsidR="00000000" w:rsidDel="00000000" w:rsidP="00000000" w:rsidRDefault="00000000" w:rsidRPr="00000000" w14:paraId="00000114">
            <w:pPr>
              <w:widowControl w:val="0"/>
              <w:rPr>
                <w:b w:val="1"/>
              </w:rPr>
            </w:pPr>
            <w:r w:rsidDel="00000000" w:rsidR="00000000" w:rsidRPr="00000000">
              <w:rPr>
                <w:rtl w:val="0"/>
              </w:rPr>
              <w:t xml:space="preserve">Un aspecto muy importante, es evaluar y entender la infraestructura tecnológica que se ha venido usando, se deben realizar las gestiones administrativas y técnicas para tener acceso a los datos generados. Si es un proveedor de</w:t>
            </w:r>
            <w:r w:rsidDel="00000000" w:rsidR="00000000" w:rsidRPr="00000000">
              <w:rPr>
                <w:u w:val="single"/>
                <w:rtl w:val="0"/>
              </w:rPr>
              <w:t xml:space="preserve"> </w:t>
            </w:r>
            <w:r w:rsidDel="00000000" w:rsidR="00000000" w:rsidRPr="00000000">
              <w:rPr>
                <w:i w:val="1"/>
                <w:rtl w:val="0"/>
              </w:rPr>
              <w:t xml:space="preserve">software</w:t>
            </w:r>
            <w:r w:rsidDel="00000000" w:rsidR="00000000" w:rsidRPr="00000000">
              <w:rPr>
                <w:rtl w:val="0"/>
              </w:rPr>
              <w:t xml:space="preserve">, realizar las gestiones ante terceros, como revisión de contratos y normatividad vigente para exigirle a estos que faciliten los datos de la organización.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5">
            <w:pPr>
              <w:widowControl w:val="0"/>
              <w:jc w:val="center"/>
              <w:rPr>
                <w:b w:val="1"/>
              </w:rPr>
            </w:pPr>
            <w:r w:rsidDel="00000000" w:rsidR="00000000" w:rsidRPr="00000000">
              <w:rPr>
                <w:b w:val="1"/>
                <w:rtl w:val="0"/>
              </w:rPr>
              <w:t xml:space="preserve">Botón 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6">
            <w:pPr>
              <w:widowControl w:val="0"/>
              <w:rPr>
                <w:b w:val="1"/>
                <w:color w:val="999999"/>
              </w:rPr>
            </w:pPr>
            <w:r w:rsidDel="00000000" w:rsidR="00000000" w:rsidRPr="00000000">
              <w:rPr>
                <w:b w:val="1"/>
                <w:rtl w:val="0"/>
              </w:rPr>
              <w:t xml:space="preserve">Definir arquitectura local, nube o híbrida</w:t>
            </w:r>
            <w:r w:rsidDel="00000000" w:rsidR="00000000" w:rsidRPr="00000000">
              <w:rPr>
                <w:rtl w:val="0"/>
              </w:rPr>
            </w:r>
          </w:p>
          <w:p w:rsidR="00000000" w:rsidDel="00000000" w:rsidP="00000000" w:rsidRDefault="00000000" w:rsidRPr="00000000" w14:paraId="00000117">
            <w:pPr>
              <w:widowControl w:val="0"/>
              <w:rPr/>
            </w:pPr>
            <w:r w:rsidDel="00000000" w:rsidR="00000000" w:rsidRPr="00000000">
              <w:rPr>
                <w:rtl w:val="0"/>
              </w:rPr>
              <w:t xml:space="preserve">Este es un aspecto importante ya que en él se define la arquitectura tecnológica y de esto dependen los recursos requeridos para su desarrollo. </w:t>
            </w:r>
          </w:p>
          <w:p w:rsidR="00000000" w:rsidDel="00000000" w:rsidP="00000000" w:rsidRDefault="00000000" w:rsidRPr="00000000" w14:paraId="00000118">
            <w:pPr>
              <w:widowControl w:val="0"/>
              <w:rPr>
                <w:b w:val="1"/>
              </w:rPr>
            </w:pPr>
            <w:r w:rsidDel="00000000" w:rsidR="00000000" w:rsidRPr="00000000">
              <w:rPr>
                <w:rtl w:val="0"/>
              </w:rPr>
              <w:t xml:space="preserve">La tendencia actual para la gestión de datos e infraestructura tecnológica es emplear servicios en la nube y por lo general los proveedores actuales tienen muy buenas capacidades y presentan confiabilidad en los aspectos de seguridad, disponibilidad y confidencialidad. Sin embargo, este análisis depende de cada empresa; ocasionalmente cuando ya tienen sistemas de información propios lo mejor es mantenerlos de esa manera, pero tener siempre en mente hacia el futuro hacer la migración a arquitecturas de nube.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9">
            <w:pPr>
              <w:widowControl w:val="0"/>
              <w:jc w:val="center"/>
              <w:rPr>
                <w:b w:val="1"/>
              </w:rPr>
            </w:pPr>
            <w:r w:rsidDel="00000000" w:rsidR="00000000" w:rsidRPr="00000000">
              <w:rPr>
                <w:b w:val="1"/>
                <w:rtl w:val="0"/>
              </w:rPr>
              <w:t xml:space="preserve">Botón 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A">
            <w:pPr>
              <w:widowControl w:val="0"/>
              <w:rPr>
                <w:b w:val="1"/>
                <w:color w:val="999999"/>
              </w:rPr>
            </w:pPr>
            <w:r w:rsidDel="00000000" w:rsidR="00000000" w:rsidRPr="00000000">
              <w:rPr>
                <w:b w:val="1"/>
                <w:rtl w:val="0"/>
              </w:rPr>
              <w:t xml:space="preserve">Definir proveedor y ecosistema tecnológico</w:t>
            </w:r>
            <w:r w:rsidDel="00000000" w:rsidR="00000000" w:rsidRPr="00000000">
              <w:rPr>
                <w:rtl w:val="0"/>
              </w:rPr>
            </w:r>
          </w:p>
          <w:p w:rsidR="00000000" w:rsidDel="00000000" w:rsidP="00000000" w:rsidRDefault="00000000" w:rsidRPr="00000000" w14:paraId="0000011B">
            <w:pPr>
              <w:widowControl w:val="0"/>
              <w:rPr/>
            </w:pPr>
            <w:r w:rsidDel="00000000" w:rsidR="00000000" w:rsidRPr="00000000">
              <w:rPr>
                <w:rtl w:val="0"/>
              </w:rPr>
              <w:t xml:space="preserve">Cuando se establece la arquitectura, seleccionar el proveedor y el entorno digital y tecnológico es una tarea que se debe realizar teniendo en cuenta: </w:t>
            </w:r>
          </w:p>
          <w:p w:rsidR="00000000" w:rsidDel="00000000" w:rsidP="00000000" w:rsidRDefault="00000000" w:rsidRPr="00000000" w14:paraId="0000011C">
            <w:pPr>
              <w:widowControl w:val="0"/>
              <w:numPr>
                <w:ilvl w:val="0"/>
                <w:numId w:val="2"/>
              </w:numPr>
              <w:pBdr>
                <w:top w:space="0" w:sz="0" w:val="nil"/>
                <w:left w:space="0" w:sz="0" w:val="nil"/>
                <w:bottom w:space="0" w:sz="0" w:val="nil"/>
                <w:right w:space="0" w:sz="0" w:val="nil"/>
                <w:between w:space="0" w:sz="0" w:val="nil"/>
              </w:pBdr>
              <w:ind w:left="720" w:hanging="360"/>
              <w:rPr>
                <w:b w:val="1"/>
                <w:color w:val="999999"/>
              </w:rPr>
            </w:pPr>
            <w:r w:rsidDel="00000000" w:rsidR="00000000" w:rsidRPr="00000000">
              <w:rPr>
                <w:color w:val="000000"/>
                <w:rtl w:val="0"/>
              </w:rPr>
              <w:t xml:space="preserve">Soporte técnico</w:t>
            </w:r>
            <w:r w:rsidDel="00000000" w:rsidR="00000000" w:rsidRPr="00000000">
              <w:rPr>
                <w:rtl w:val="0"/>
              </w:rPr>
            </w:r>
          </w:p>
          <w:p w:rsidR="00000000" w:rsidDel="00000000" w:rsidP="00000000" w:rsidRDefault="00000000" w:rsidRPr="00000000" w14:paraId="0000011D">
            <w:pPr>
              <w:widowControl w:val="0"/>
              <w:numPr>
                <w:ilvl w:val="0"/>
                <w:numId w:val="2"/>
              </w:numPr>
              <w:pBdr>
                <w:top w:space="0" w:sz="0" w:val="nil"/>
                <w:left w:space="0" w:sz="0" w:val="nil"/>
                <w:bottom w:space="0" w:sz="0" w:val="nil"/>
                <w:right w:space="0" w:sz="0" w:val="nil"/>
                <w:between w:space="0" w:sz="0" w:val="nil"/>
              </w:pBdr>
              <w:ind w:left="720" w:hanging="360"/>
              <w:rPr>
                <w:b w:val="1"/>
                <w:color w:val="999999"/>
              </w:rPr>
            </w:pPr>
            <w:r w:rsidDel="00000000" w:rsidR="00000000" w:rsidRPr="00000000">
              <w:rPr>
                <w:color w:val="000000"/>
                <w:rtl w:val="0"/>
              </w:rPr>
              <w:t xml:space="preserve">Costos</w:t>
            </w:r>
            <w:r w:rsidDel="00000000" w:rsidR="00000000" w:rsidRPr="00000000">
              <w:rPr>
                <w:rtl w:val="0"/>
              </w:rPr>
            </w:r>
          </w:p>
          <w:p w:rsidR="00000000" w:rsidDel="00000000" w:rsidP="00000000" w:rsidRDefault="00000000" w:rsidRPr="00000000" w14:paraId="0000011E">
            <w:pPr>
              <w:widowControl w:val="0"/>
              <w:numPr>
                <w:ilvl w:val="0"/>
                <w:numId w:val="2"/>
              </w:numPr>
              <w:pBdr>
                <w:top w:space="0" w:sz="0" w:val="nil"/>
                <w:left w:space="0" w:sz="0" w:val="nil"/>
                <w:bottom w:space="0" w:sz="0" w:val="nil"/>
                <w:right w:space="0" w:sz="0" w:val="nil"/>
                <w:between w:space="0" w:sz="0" w:val="nil"/>
              </w:pBdr>
              <w:ind w:left="720" w:hanging="360"/>
              <w:rPr>
                <w:b w:val="1"/>
                <w:color w:val="999999"/>
              </w:rPr>
            </w:pPr>
            <w:r w:rsidDel="00000000" w:rsidR="00000000" w:rsidRPr="00000000">
              <w:rPr>
                <w:color w:val="000000"/>
                <w:rtl w:val="0"/>
              </w:rPr>
              <w:t xml:space="preserve">Conocimiento de las herramientas. </w:t>
            </w:r>
            <w:r w:rsidDel="00000000" w:rsidR="00000000" w:rsidRPr="00000000">
              <w:rPr>
                <w:rtl w:val="0"/>
              </w:rPr>
            </w:r>
          </w:p>
          <w:p w:rsidR="00000000" w:rsidDel="00000000" w:rsidP="00000000" w:rsidRDefault="00000000" w:rsidRPr="00000000" w14:paraId="0000011F">
            <w:pPr>
              <w:widowControl w:val="0"/>
              <w:rPr>
                <w:b w:val="1"/>
                <w:color w:val="999999"/>
              </w:rPr>
            </w:pPr>
            <w:r w:rsidDel="00000000" w:rsidR="00000000" w:rsidRPr="00000000">
              <w:rPr>
                <w:rtl w:val="0"/>
              </w:rPr>
            </w:r>
          </w:p>
          <w:p w:rsidR="00000000" w:rsidDel="00000000" w:rsidP="00000000" w:rsidRDefault="00000000" w:rsidRPr="00000000" w14:paraId="00000120">
            <w:pPr>
              <w:widowControl w:val="0"/>
              <w:rPr>
                <w:b w:val="1"/>
                <w:color w:val="999999"/>
              </w:rPr>
            </w:pPr>
            <w:r w:rsidDel="00000000" w:rsidR="00000000" w:rsidRPr="00000000">
              <w:rPr>
                <w:rtl w:val="0"/>
              </w:rPr>
              <w:t xml:space="preserve">Los entornos de productividad empresaria más populares y que aplican desde pequeñas empresas hasta grandes corporaciones son </w:t>
            </w:r>
            <w:r w:rsidDel="00000000" w:rsidR="00000000" w:rsidRPr="00000000">
              <w:rPr>
                <w:i w:val="1"/>
                <w:rtl w:val="0"/>
              </w:rPr>
              <w:t xml:space="preserve">Microsoft 360, Google Workspace, Amazon Web Service, IBM Services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1">
            <w:pPr>
              <w:widowControl w:val="0"/>
              <w:jc w:val="center"/>
              <w:rPr>
                <w:b w:val="1"/>
              </w:rPr>
            </w:pPr>
            <w:r w:rsidDel="00000000" w:rsidR="00000000" w:rsidRPr="00000000">
              <w:rPr>
                <w:b w:val="1"/>
                <w:rtl w:val="0"/>
              </w:rPr>
              <w:t xml:space="preserve">Botón 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2">
            <w:pPr>
              <w:widowControl w:val="0"/>
              <w:rPr>
                <w:b w:val="1"/>
                <w:color w:val="999999"/>
              </w:rPr>
            </w:pPr>
            <w:r w:rsidDel="00000000" w:rsidR="00000000" w:rsidRPr="00000000">
              <w:rPr>
                <w:b w:val="1"/>
                <w:rtl w:val="0"/>
              </w:rPr>
              <w:t xml:space="preserve">Cultura y educación hacia la transformación digital</w:t>
            </w:r>
            <w:r w:rsidDel="00000000" w:rsidR="00000000" w:rsidRPr="00000000">
              <w:rPr>
                <w:b w:val="1"/>
                <w:color w:val="999999"/>
                <w:rtl w:val="0"/>
              </w:rPr>
              <w:t xml:space="preserve"> </w:t>
            </w:r>
          </w:p>
          <w:p w:rsidR="00000000" w:rsidDel="00000000" w:rsidP="00000000" w:rsidRDefault="00000000" w:rsidRPr="00000000" w14:paraId="00000123">
            <w:pPr>
              <w:widowControl w:val="0"/>
              <w:rPr>
                <w:b w:val="1"/>
                <w:color w:val="999999"/>
              </w:rPr>
            </w:pPr>
            <w:r w:rsidDel="00000000" w:rsidR="00000000" w:rsidRPr="00000000">
              <w:rPr>
                <w:rtl w:val="0"/>
              </w:rPr>
              <w:t xml:space="preserve">Lo más importante para la transformación digital e integración de los sistemas de datos son las personas; de nada sirve invertir en alta tecnología o pagar a los mejores expertos técnicos, si los colaboradores, clientes y demás personas que hacen parte del ecosistema empresarial no tienen la educación y la cultura del cambio, induciendo a que las cosas se sigan haciendo de forma tradicional, aunque se tengan nuevas herramientas para registrar, optimizar y mejorar los procesos. La actitud de los colaboradores es un elemento fundamental para que la integración y cultura digital sea exitosa.</w:t>
            </w:r>
            <w:r w:rsidDel="00000000" w:rsidR="00000000" w:rsidRPr="00000000">
              <w:rPr>
                <w:rtl w:val="0"/>
              </w:rPr>
            </w:r>
          </w:p>
        </w:tc>
      </w:tr>
    </w:tbl>
    <w:p w:rsidR="00000000" w:rsidDel="00000000" w:rsidP="00000000" w:rsidRDefault="00000000" w:rsidRPr="00000000" w14:paraId="00000124">
      <w:pPr>
        <w:spacing w:line="240" w:lineRule="auto"/>
        <w:rPr/>
      </w:pPr>
      <w:r w:rsidDel="00000000" w:rsidR="00000000" w:rsidRPr="00000000">
        <w:rPr>
          <w:rtl w:val="0"/>
        </w:rPr>
      </w:r>
    </w:p>
    <w:p w:rsidR="00000000" w:rsidDel="00000000" w:rsidP="00000000" w:rsidRDefault="00000000" w:rsidRPr="00000000" w14:paraId="00000125">
      <w:pPr>
        <w:pStyle w:val="Heading1"/>
        <w:numPr>
          <w:ilvl w:val="0"/>
          <w:numId w:val="8"/>
        </w:numPr>
        <w:ind w:left="432" w:hanging="432"/>
        <w:rPr>
          <w:b w:val="0"/>
        </w:rPr>
      </w:pPr>
      <w:bookmarkStart w:colFirst="0" w:colLast="0" w:name="_heading=h.1ci93xb" w:id="10"/>
      <w:bookmarkEnd w:id="10"/>
      <w:r w:rsidDel="00000000" w:rsidR="00000000" w:rsidRPr="00000000">
        <w:rPr>
          <w:rtl w:val="0"/>
        </w:rPr>
        <w:t xml:space="preserve">Calidad de los datos (</w:t>
      </w:r>
      <w:r w:rsidDel="00000000" w:rsidR="00000000" w:rsidRPr="00000000">
        <w:rPr>
          <w:i w:val="1"/>
          <w:rtl w:val="0"/>
        </w:rPr>
        <w:t xml:space="preserve">Quality data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tbl>
      <w:tblPr>
        <w:tblStyle w:val="Table15"/>
        <w:tblW w:w="133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823"/>
        <w:gridCol w:w="6983"/>
        <w:tblGridChange w:id="0">
          <w:tblGrid>
            <w:gridCol w:w="1534"/>
            <w:gridCol w:w="4823"/>
            <w:gridCol w:w="6983"/>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27">
            <w:pPr>
              <w:widowControl w:val="0"/>
              <w:jc w:val="center"/>
              <w:rPr>
                <w:b w:val="1"/>
              </w:rPr>
            </w:pPr>
            <w:r w:rsidDel="00000000" w:rsidR="00000000" w:rsidRPr="00000000">
              <w:rPr>
                <w:b w:val="1"/>
                <w:rtl w:val="0"/>
              </w:rPr>
              <w:t xml:space="preserve">Tipo de recurso</w:t>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28">
            <w:pPr>
              <w:pStyle w:val="Title"/>
              <w:widowControl w:val="0"/>
              <w:jc w:val="center"/>
              <w:rPr>
                <w:sz w:val="22"/>
                <w:szCs w:val="22"/>
              </w:rPr>
            </w:pPr>
            <w:r w:rsidDel="00000000" w:rsidR="00000000" w:rsidRPr="00000000">
              <w:rPr>
                <w:sz w:val="22"/>
                <w:szCs w:val="22"/>
                <w:rtl w:val="0"/>
              </w:rPr>
              <w:t xml:space="preserve">Slider Imagen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A">
            <w:pPr>
              <w:widowControl w:val="0"/>
              <w:rPr>
                <w:b w:val="1"/>
              </w:rPr>
            </w:pPr>
            <w:bookmarkStart w:colFirst="0" w:colLast="0" w:name="_heading=h.1t3h5sf" w:id="11"/>
            <w:bookmarkEnd w:id="11"/>
            <w:r w:rsidDel="00000000" w:rsidR="00000000" w:rsidRPr="00000000">
              <w:rPr>
                <w:b w:val="1"/>
                <w:rtl w:val="0"/>
              </w:rPr>
              <w:t xml:space="preserve">Introducción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B">
            <w:pPr>
              <w:widowControl w:val="0"/>
              <w:rPr>
                <w:color w:val="999999"/>
              </w:rPr>
            </w:pPr>
            <w:r w:rsidDel="00000000" w:rsidR="00000000" w:rsidRPr="00000000">
              <w:rPr>
                <w:rtl w:val="0"/>
              </w:rPr>
              <w:t xml:space="preserve">La calidad de los datos (DQ) se define como la facultad de los datos para el objetivo definido de un usuario u organización. Es un término subjetivo ya que el concepto de calidad podría ser relativo a los estándares definidos por las expectativas de las organizaciones o usuarios. (Gawande, 2020)</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D">
            <w:pPr>
              <w:widowControl w:val="0"/>
              <w:rPr>
                <w:color w:val="999999"/>
              </w:rPr>
            </w:pPr>
            <w:r w:rsidDel="00000000" w:rsidR="00000000" w:rsidRPr="00000000">
              <w:rPr>
                <w:rtl w:val="0"/>
              </w:rPr>
              <w:t xml:space="preserve">El objetivo final de los datos es brindar conocimiento del negocio, de una manera técnica y fiel a la realidad, en una palabra, los reportes deben ser siempre </w:t>
            </w:r>
            <w:r w:rsidDel="00000000" w:rsidR="00000000" w:rsidRPr="00000000">
              <w:rPr>
                <w:b w:val="1"/>
                <w:rtl w:val="0"/>
              </w:rPr>
              <w:t xml:space="preserve">CONFIABLES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sdt>
            <w:sdtPr>
              <w:tag w:val="goog_rdk_99"/>
            </w:sdtPr>
            <w:sdtContent>
              <w:p w:rsidR="00000000" w:rsidDel="00000000" w:rsidP="00000000" w:rsidRDefault="00000000" w:rsidRPr="00000000" w14:paraId="0000012F">
                <w:pPr>
                  <w:widowControl w:val="0"/>
                  <w:rPr>
                    <w:b w:val="1"/>
                    <w:rPrChange w:author="USER" w:id="19" w:date="2022-09-08T11:09:00Z">
                      <w:rPr>
                        <w:b w:val="1"/>
                        <w:highlight w:val="yellow"/>
                      </w:rPr>
                    </w:rPrChange>
                  </w:rPr>
                </w:pPr>
                <w:r w:rsidDel="00000000" w:rsidR="00000000" w:rsidRPr="00000000">
                  <w:rPr>
                    <w:highlight w:val="yellow"/>
                  </w:rPr>
                  <w:drawing>
                    <wp:inline distB="0" distT="0" distL="0" distR="0">
                      <wp:extent cx="1764990" cy="1162484"/>
                      <wp:effectExtent b="0" l="0" r="0" t="0"/>
                      <wp:docPr id="610"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1764990" cy="1162484"/>
                              </a:xfrm>
                              <a:prstGeom prst="rect"/>
                              <a:ln/>
                            </pic:spPr>
                          </pic:pic>
                        </a:graphicData>
                      </a:graphic>
                    </wp:inline>
                  </w:drawing>
                </w:r>
                <w:sdt>
                  <w:sdtPr>
                    <w:tag w:val="goog_rdk_98"/>
                  </w:sdtPr>
                  <w:sdtContent>
                    <w:r w:rsidDel="00000000" w:rsidR="00000000" w:rsidRPr="00000000">
                      <w:rPr>
                        <w:rtl w:val="0"/>
                      </w:rPr>
                    </w:r>
                  </w:sdtContent>
                </w:sdt>
              </w:p>
            </w:sdtContent>
          </w:sdt>
          <w:sdt>
            <w:sdtPr>
              <w:tag w:val="goog_rdk_102"/>
            </w:sdtPr>
            <w:sdtContent>
              <w:p w:rsidR="00000000" w:rsidDel="00000000" w:rsidP="00000000" w:rsidRDefault="00000000" w:rsidRPr="00000000" w14:paraId="00000130">
                <w:pPr>
                  <w:widowControl w:val="0"/>
                  <w:rPr>
                    <w:b w:val="1"/>
                    <w:color w:val="a6a6a6"/>
                    <w:rPrChange w:author="USER" w:id="19" w:date="2022-09-08T11:09:00Z">
                      <w:rPr>
                        <w:b w:val="1"/>
                        <w:color w:val="a6a6a6"/>
                        <w:highlight w:val="yellow"/>
                      </w:rPr>
                    </w:rPrChange>
                  </w:rPr>
                </w:pPr>
                <w:sdt>
                  <w:sdtPr>
                    <w:tag w:val="goog_rdk_100"/>
                  </w:sdtPr>
                  <w:sdtContent>
                    <w:r w:rsidDel="00000000" w:rsidR="00000000" w:rsidRPr="00000000">
                      <w:rPr>
                        <w:sz w:val="16"/>
                        <w:szCs w:val="16"/>
                        <w:rtl w:val="0"/>
                        <w:rPrChange w:author="USER" w:id="19" w:date="2022-09-08T11:09:00Z">
                          <w:rPr>
                            <w:sz w:val="16"/>
                            <w:szCs w:val="16"/>
                            <w:highlight w:val="yellow"/>
                          </w:rPr>
                        </w:rPrChange>
                      </w:rPr>
                      <w:t xml:space="preserve">Imagen: 228131_i109</w:t>
                    </w:r>
                  </w:sdtContent>
                </w:sdt>
                <w:sdt>
                  <w:sdtPr>
                    <w:tag w:val="goog_rdk_101"/>
                  </w:sdtPr>
                  <w:sdtContent>
                    <w:r w:rsidDel="00000000" w:rsidR="00000000" w:rsidRPr="00000000">
                      <w:rPr>
                        <w:rtl w:val="0"/>
                      </w:rPr>
                    </w:r>
                  </w:sdtContent>
                </w:sdt>
              </w:p>
            </w:sdtContent>
          </w:sdt>
          <w:sdt>
            <w:sdtPr>
              <w:tag w:val="goog_rdk_105"/>
            </w:sdtPr>
            <w:sdtContent>
              <w:p w:rsidR="00000000" w:rsidDel="00000000" w:rsidP="00000000" w:rsidRDefault="00000000" w:rsidRPr="00000000" w14:paraId="00000131">
                <w:pPr>
                  <w:widowControl w:val="0"/>
                  <w:rPr>
                    <w:color w:val="a6a6a6"/>
                    <w:rPrChange w:author="USER" w:id="19" w:date="2022-09-08T11:09:00Z">
                      <w:rPr>
                        <w:color w:val="a6a6a6"/>
                        <w:highlight w:val="yellow"/>
                      </w:rPr>
                    </w:rPrChange>
                  </w:rPr>
                </w:pPr>
                <w:sdt>
                  <w:sdtPr>
                    <w:tag w:val="goog_rdk_103"/>
                  </w:sdtPr>
                  <w:sdtContent>
                    <w:r w:rsidDel="00000000" w:rsidR="00000000" w:rsidRPr="00000000">
                      <w:rPr>
                        <w:b w:val="1"/>
                        <w:color w:val="a6a6a6"/>
                        <w:rtl w:val="0"/>
                        <w:rPrChange w:author="USER" w:id="19" w:date="2022-09-08T11:09:00Z">
                          <w:rPr>
                            <w:b w:val="1"/>
                            <w:color w:val="a6a6a6"/>
                            <w:highlight w:val="yellow"/>
                          </w:rPr>
                        </w:rPrChange>
                      </w:rPr>
                      <w:t xml:space="preserve">Imagen sugerida: </w:t>
                    </w:r>
                  </w:sdtContent>
                </w:sdt>
                <w:sdt>
                  <w:sdtPr>
                    <w:tag w:val="goog_rdk_104"/>
                  </w:sdtPr>
                  <w:sdtContent>
                    <w:r w:rsidDel="00000000" w:rsidR="00000000" w:rsidRPr="00000000">
                      <w:rPr>
                        <w:color w:val="a6a6a6"/>
                        <w:rtl w:val="0"/>
                        <w:rPrChange w:author="USER" w:id="19" w:date="2022-09-08T11:09:00Z">
                          <w:rPr>
                            <w:color w:val="a6a6a6"/>
                            <w:highlight w:val="yellow"/>
                          </w:rPr>
                        </w:rPrChange>
                      </w:rPr>
                      <w:t xml:space="preserve">representación de confiabilidad.</w:t>
                    </w:r>
                  </w:sdtContent>
                </w:sdt>
              </w:p>
            </w:sdtContent>
          </w:sdt>
          <w:sdt>
            <w:sdtPr>
              <w:tag w:val="goog_rdk_108"/>
            </w:sdtPr>
            <w:sdtContent>
              <w:p w:rsidR="00000000" w:rsidDel="00000000" w:rsidP="00000000" w:rsidRDefault="00000000" w:rsidRPr="00000000" w14:paraId="00000132">
                <w:pPr>
                  <w:widowControl w:val="0"/>
                  <w:rPr>
                    <w:sz w:val="16"/>
                    <w:szCs w:val="16"/>
                    <w:rPrChange w:author="USER" w:id="19" w:date="2022-09-08T11:09:00Z">
                      <w:rPr>
                        <w:sz w:val="16"/>
                        <w:szCs w:val="16"/>
                        <w:highlight w:val="yellow"/>
                      </w:rPr>
                    </w:rPrChange>
                  </w:rPr>
                </w:pPr>
                <w:hyperlink r:id="rId31">
                  <w:sdt>
                    <w:sdtPr>
                      <w:tag w:val="goog_rdk_106"/>
                    </w:sdtPr>
                    <w:sdtContent>
                      <w:r w:rsidDel="00000000" w:rsidR="00000000" w:rsidRPr="00000000">
                        <w:rPr>
                          <w:color w:val="0000ff"/>
                          <w:sz w:val="16"/>
                          <w:szCs w:val="16"/>
                          <w:u w:val="single"/>
                          <w:rtl w:val="0"/>
                          <w:rPrChange w:author="USER" w:id="19" w:date="2022-09-08T11:09:00Z">
                            <w:rPr>
                              <w:color w:val="0000ff"/>
                              <w:sz w:val="16"/>
                              <w:szCs w:val="16"/>
                              <w:highlight w:val="yellow"/>
                              <w:u w:val="single"/>
                            </w:rPr>
                          </w:rPrChange>
                        </w:rPr>
                        <w:t xml:space="preserve">https://www.freepik.es/foto-gratis/apreton-manos-socios-comerciales-reunion-grupo-que-hace-inversion-proyecto-primer_3955349.htm#query=confiabilidad&amp;position=0&amp;from_view=search</w:t>
                      </w:r>
                    </w:sdtContent>
                  </w:sdt>
                </w:hyperlink>
                <w:sdt>
                  <w:sdtPr>
                    <w:tag w:val="goog_rdk_107"/>
                  </w:sdtPr>
                  <w:sdtContent>
                    <w:r w:rsidDel="00000000" w:rsidR="00000000" w:rsidRPr="00000000">
                      <w:rPr>
                        <w:sz w:val="16"/>
                        <w:szCs w:val="16"/>
                        <w:rtl w:val="0"/>
                        <w:rPrChange w:author="USER" w:id="19" w:date="2022-09-08T11:09:00Z">
                          <w:rPr>
                            <w:sz w:val="16"/>
                            <w:szCs w:val="16"/>
                            <w:highlight w:val="yellow"/>
                          </w:rPr>
                        </w:rPrChange>
                      </w:rPr>
                      <w:t xml:space="preserve"> </w:t>
                    </w:r>
                  </w:sdtContent>
                </w:sdt>
              </w:p>
            </w:sdtContent>
          </w:sdt>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3">
            <w:pPr>
              <w:widowControl w:val="0"/>
              <w:rPr>
                <w:color w:val="999999"/>
              </w:rPr>
            </w:pPr>
            <w:r w:rsidDel="00000000" w:rsidR="00000000" w:rsidRPr="00000000">
              <w:rPr>
                <w:rtl w:val="0"/>
              </w:rPr>
              <w:t xml:space="preserve">Una unidad diminuta, equivalente a elementos microscópicos en medio de los océanos de información es un único registro, en uno de los campos, de alguna tabla que componga el sistema (por ejemplo, FECHA DE NACIMIENTO)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sdt>
            <w:sdtPr>
              <w:tag w:val="goog_rdk_110"/>
            </w:sdtPr>
            <w:sdtContent>
              <w:p w:rsidR="00000000" w:rsidDel="00000000" w:rsidP="00000000" w:rsidRDefault="00000000" w:rsidRPr="00000000" w14:paraId="00000135">
                <w:pPr>
                  <w:widowControl w:val="0"/>
                  <w:rPr>
                    <w:b w:val="1"/>
                    <w:rPrChange w:author="USER" w:id="20" w:date="2022-09-08T11:09:00Z">
                      <w:rPr>
                        <w:b w:val="1"/>
                        <w:highlight w:val="yellow"/>
                      </w:rPr>
                    </w:rPrChange>
                  </w:rPr>
                </w:pPr>
                <w:r w:rsidDel="00000000" w:rsidR="00000000" w:rsidRPr="00000000">
                  <w:rPr>
                    <w:highlight w:val="yellow"/>
                  </w:rPr>
                  <w:drawing>
                    <wp:inline distB="0" distT="0" distL="0" distR="0">
                      <wp:extent cx="1803726" cy="1227770"/>
                      <wp:effectExtent b="0" l="0" r="0" t="0"/>
                      <wp:docPr id="611"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1803726" cy="1227770"/>
                              </a:xfrm>
                              <a:prstGeom prst="rect"/>
                              <a:ln/>
                            </pic:spPr>
                          </pic:pic>
                        </a:graphicData>
                      </a:graphic>
                    </wp:inline>
                  </w:drawing>
                </w:r>
                <w:sdt>
                  <w:sdtPr>
                    <w:tag w:val="goog_rdk_109"/>
                  </w:sdtPr>
                  <w:sdtContent>
                    <w:r w:rsidDel="00000000" w:rsidR="00000000" w:rsidRPr="00000000">
                      <w:rPr>
                        <w:rtl w:val="0"/>
                      </w:rPr>
                    </w:r>
                  </w:sdtContent>
                </w:sdt>
              </w:p>
            </w:sdtContent>
          </w:sdt>
          <w:sdt>
            <w:sdtPr>
              <w:tag w:val="goog_rdk_113"/>
            </w:sdtPr>
            <w:sdtContent>
              <w:p w:rsidR="00000000" w:rsidDel="00000000" w:rsidP="00000000" w:rsidRDefault="00000000" w:rsidRPr="00000000" w14:paraId="00000136">
                <w:pPr>
                  <w:widowControl w:val="0"/>
                  <w:rPr>
                    <w:b w:val="1"/>
                    <w:color w:val="a6a6a6"/>
                    <w:rPrChange w:author="USER" w:id="20" w:date="2022-09-08T11:09:00Z">
                      <w:rPr>
                        <w:b w:val="1"/>
                        <w:color w:val="a6a6a6"/>
                        <w:highlight w:val="yellow"/>
                      </w:rPr>
                    </w:rPrChange>
                  </w:rPr>
                </w:pPr>
                <w:sdt>
                  <w:sdtPr>
                    <w:tag w:val="goog_rdk_111"/>
                  </w:sdtPr>
                  <w:sdtContent>
                    <w:r w:rsidDel="00000000" w:rsidR="00000000" w:rsidRPr="00000000">
                      <w:rPr>
                        <w:sz w:val="16"/>
                        <w:szCs w:val="16"/>
                        <w:rtl w:val="0"/>
                        <w:rPrChange w:author="USER" w:id="20" w:date="2022-09-08T11:09:00Z">
                          <w:rPr>
                            <w:sz w:val="16"/>
                            <w:szCs w:val="16"/>
                            <w:highlight w:val="yellow"/>
                          </w:rPr>
                        </w:rPrChange>
                      </w:rPr>
                      <w:t xml:space="preserve">Imagen: 228131_i110</w:t>
                    </w:r>
                  </w:sdtContent>
                </w:sdt>
                <w:sdt>
                  <w:sdtPr>
                    <w:tag w:val="goog_rdk_112"/>
                  </w:sdtPr>
                  <w:sdtContent>
                    <w:r w:rsidDel="00000000" w:rsidR="00000000" w:rsidRPr="00000000">
                      <w:rPr>
                        <w:rtl w:val="0"/>
                      </w:rPr>
                    </w:r>
                  </w:sdtContent>
                </w:sdt>
              </w:p>
            </w:sdtContent>
          </w:sdt>
          <w:sdt>
            <w:sdtPr>
              <w:tag w:val="goog_rdk_116"/>
            </w:sdtPr>
            <w:sdtContent>
              <w:p w:rsidR="00000000" w:rsidDel="00000000" w:rsidP="00000000" w:rsidRDefault="00000000" w:rsidRPr="00000000" w14:paraId="00000137">
                <w:pPr>
                  <w:widowControl w:val="0"/>
                  <w:rPr>
                    <w:color w:val="a6a6a6"/>
                    <w:rPrChange w:author="USER" w:id="20" w:date="2022-09-08T11:09:00Z">
                      <w:rPr>
                        <w:color w:val="a6a6a6"/>
                        <w:highlight w:val="yellow"/>
                      </w:rPr>
                    </w:rPrChange>
                  </w:rPr>
                </w:pPr>
                <w:sdt>
                  <w:sdtPr>
                    <w:tag w:val="goog_rdk_114"/>
                  </w:sdtPr>
                  <w:sdtContent>
                    <w:r w:rsidDel="00000000" w:rsidR="00000000" w:rsidRPr="00000000">
                      <w:rPr>
                        <w:b w:val="1"/>
                        <w:rtl w:val="0"/>
                        <w:rPrChange w:author="USER" w:id="20" w:date="2022-09-08T11:09:00Z">
                          <w:rPr>
                            <w:b w:val="1"/>
                            <w:highlight w:val="yellow"/>
                          </w:rPr>
                        </w:rPrChange>
                      </w:rPr>
                      <w:t xml:space="preserve">Imagen de muestra: </w:t>
                    </w:r>
                  </w:sdtContent>
                </w:sdt>
                <w:sdt>
                  <w:sdtPr>
                    <w:tag w:val="goog_rdk_115"/>
                  </w:sdtPr>
                  <w:sdtContent>
                    <w:r w:rsidDel="00000000" w:rsidR="00000000" w:rsidRPr="00000000">
                      <w:rPr>
                        <w:color w:val="a6a6a6"/>
                        <w:rtl w:val="0"/>
                        <w:rPrChange w:author="USER" w:id="20" w:date="2022-09-08T11:09:00Z">
                          <w:rPr>
                            <w:color w:val="a6a6a6"/>
                            <w:highlight w:val="yellow"/>
                          </w:rPr>
                        </w:rPrChange>
                      </w:rPr>
                      <w:t xml:space="preserve">representación de conceptos campo – registro y dato.</w:t>
                    </w:r>
                  </w:sdtContent>
                </w:sdt>
              </w:p>
            </w:sdtContent>
          </w:sdt>
          <w:sdt>
            <w:sdtPr>
              <w:tag w:val="goog_rdk_120"/>
            </w:sdtPr>
            <w:sdtContent>
              <w:p w:rsidR="00000000" w:rsidDel="00000000" w:rsidP="00000000" w:rsidRDefault="00000000" w:rsidRPr="00000000" w14:paraId="00000138">
                <w:pPr>
                  <w:widowControl w:val="0"/>
                  <w:rPr>
                    <w:rPrChange w:author="USER" w:id="20" w:date="2022-09-08T11:09:00Z">
                      <w:rPr>
                        <w:highlight w:val="yellow"/>
                      </w:rPr>
                    </w:rPrChange>
                  </w:rPr>
                </w:pPr>
                <w:hyperlink r:id="rId33">
                  <w:sdt>
                    <w:sdtPr>
                      <w:tag w:val="goog_rdk_117"/>
                    </w:sdtPr>
                    <w:sdtContent>
                      <w:r w:rsidDel="00000000" w:rsidR="00000000" w:rsidRPr="00000000">
                        <w:rPr>
                          <w:color w:val="0000ff"/>
                          <w:sz w:val="16"/>
                          <w:szCs w:val="16"/>
                          <w:u w:val="single"/>
                          <w:rtl w:val="0"/>
                          <w:rPrChange w:author="USER" w:id="20" w:date="2022-09-08T11:09:00Z">
                            <w:rPr>
                              <w:color w:val="0000ff"/>
                              <w:sz w:val="16"/>
                              <w:szCs w:val="16"/>
                              <w:highlight w:val="yellow"/>
                              <w:u w:val="single"/>
                            </w:rPr>
                          </w:rPrChange>
                        </w:rPr>
                        <w:t xml:space="preserve">https://formacion.intef.es/pluginfile.php/37661/mod_imscp/content/1/tablas.html</w:t>
                      </w:r>
                    </w:sdtContent>
                  </w:sdt>
                </w:hyperlink>
                <w:sdt>
                  <w:sdtPr>
                    <w:tag w:val="goog_rdk_118"/>
                  </w:sdtPr>
                  <w:sdtContent>
                    <w:r w:rsidDel="00000000" w:rsidR="00000000" w:rsidRPr="00000000">
                      <w:rPr>
                        <w:sz w:val="16"/>
                        <w:szCs w:val="16"/>
                        <w:rtl w:val="0"/>
                        <w:rPrChange w:author="USER" w:id="20" w:date="2022-09-08T11:09:00Z">
                          <w:rPr>
                            <w:sz w:val="16"/>
                            <w:szCs w:val="16"/>
                            <w:highlight w:val="yellow"/>
                          </w:rPr>
                        </w:rPrChange>
                      </w:rPr>
                      <w:t xml:space="preserve"> </w:t>
                    </w:r>
                  </w:sdtContent>
                </w:sdt>
                <w:sdt>
                  <w:sdtPr>
                    <w:tag w:val="goog_rdk_119"/>
                  </w:sdtPr>
                  <w:sdtContent>
                    <w:r w:rsidDel="00000000" w:rsidR="00000000" w:rsidRPr="00000000">
                      <w:rPr>
                        <w:rtl w:val="0"/>
                      </w:rPr>
                    </w:r>
                  </w:sdtContent>
                </w:sdt>
              </w:p>
            </w:sdtContent>
          </w:sdt>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9">
            <w:pPr>
              <w:widowControl w:val="0"/>
              <w:rPr/>
            </w:pPr>
            <w:r w:rsidDel="00000000" w:rsidR="00000000" w:rsidRPr="00000000">
              <w:rPr>
                <w:rtl w:val="0"/>
              </w:rPr>
              <w:t xml:space="preserve">La colección de estos registros diversos debe tener desde el momento de capturar los datos una programación de validación que garantice que el registro de datos tenga aspectos como: </w:t>
            </w:r>
          </w:p>
          <w:p w:rsidR="00000000" w:rsidDel="00000000" w:rsidP="00000000" w:rsidRDefault="00000000" w:rsidRPr="00000000" w14:paraId="0000013A">
            <w:pPr>
              <w:widowControl w:val="0"/>
              <w:numPr>
                <w:ilvl w:val="0"/>
                <w:numId w:val="6"/>
              </w:numPr>
              <w:pBdr>
                <w:top w:space="0" w:sz="0" w:val="nil"/>
                <w:left w:space="0" w:sz="0" w:val="nil"/>
                <w:bottom w:space="0" w:sz="0" w:val="nil"/>
                <w:right w:space="0" w:sz="0" w:val="nil"/>
                <w:between w:space="0" w:sz="0" w:val="nil"/>
              </w:pBdr>
              <w:ind w:left="720" w:hanging="360"/>
              <w:rPr>
                <w:color w:val="999999"/>
              </w:rPr>
            </w:pPr>
            <w:r w:rsidDel="00000000" w:rsidR="00000000" w:rsidRPr="00000000">
              <w:rPr>
                <w:color w:val="000000"/>
                <w:rtl w:val="0"/>
              </w:rPr>
              <w:t xml:space="preserve">Tipo de dato según la naturaleza del registro</w:t>
            </w:r>
            <w:r w:rsidDel="00000000" w:rsidR="00000000" w:rsidRPr="00000000">
              <w:rPr>
                <w:rtl w:val="0"/>
              </w:rPr>
            </w:r>
          </w:p>
          <w:p w:rsidR="00000000" w:rsidDel="00000000" w:rsidP="00000000" w:rsidRDefault="00000000" w:rsidRPr="00000000" w14:paraId="0000013B">
            <w:pPr>
              <w:widowControl w:val="0"/>
              <w:numPr>
                <w:ilvl w:val="0"/>
                <w:numId w:val="6"/>
              </w:numPr>
              <w:pBdr>
                <w:top w:space="0" w:sz="0" w:val="nil"/>
                <w:left w:space="0" w:sz="0" w:val="nil"/>
                <w:bottom w:space="0" w:sz="0" w:val="nil"/>
                <w:right w:space="0" w:sz="0" w:val="nil"/>
                <w:between w:space="0" w:sz="0" w:val="nil"/>
              </w:pBdr>
              <w:ind w:left="720" w:hanging="360"/>
              <w:rPr>
                <w:color w:val="999999"/>
              </w:rPr>
            </w:pPr>
            <w:r w:rsidDel="00000000" w:rsidR="00000000" w:rsidRPr="00000000">
              <w:rPr>
                <w:color w:val="000000"/>
                <w:rtl w:val="0"/>
              </w:rPr>
              <w:t xml:space="preserve">Formato uniforme aceptado por todo el sistema</w:t>
            </w:r>
            <w:r w:rsidDel="00000000" w:rsidR="00000000" w:rsidRPr="00000000">
              <w:rPr>
                <w:rtl w:val="0"/>
              </w:rPr>
            </w:r>
          </w:p>
          <w:p w:rsidR="00000000" w:rsidDel="00000000" w:rsidP="00000000" w:rsidRDefault="00000000" w:rsidRPr="00000000" w14:paraId="0000013C">
            <w:pPr>
              <w:widowControl w:val="0"/>
              <w:numPr>
                <w:ilvl w:val="0"/>
                <w:numId w:val="6"/>
              </w:numPr>
              <w:pBdr>
                <w:top w:space="0" w:sz="0" w:val="nil"/>
                <w:left w:space="0" w:sz="0" w:val="nil"/>
                <w:bottom w:space="0" w:sz="0" w:val="nil"/>
                <w:right w:space="0" w:sz="0" w:val="nil"/>
                <w:between w:space="0" w:sz="0" w:val="nil"/>
              </w:pBdr>
              <w:ind w:left="720" w:hanging="360"/>
              <w:rPr>
                <w:color w:val="999999"/>
              </w:rPr>
            </w:pPr>
            <w:r w:rsidDel="00000000" w:rsidR="00000000" w:rsidRPr="00000000">
              <w:rPr>
                <w:color w:val="000000"/>
                <w:rtl w:val="0"/>
              </w:rPr>
              <w:t xml:space="preserve">Dato válido según las reglas de negocio y naturaleza del proceso, entre otros.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sdt>
            <w:sdtPr>
              <w:tag w:val="goog_rdk_122"/>
            </w:sdtPr>
            <w:sdtContent>
              <w:p w:rsidR="00000000" w:rsidDel="00000000" w:rsidP="00000000" w:rsidRDefault="00000000" w:rsidRPr="00000000" w14:paraId="0000013E">
                <w:pPr>
                  <w:widowControl w:val="0"/>
                  <w:rPr>
                    <w:b w:val="1"/>
                    <w:color w:val="666666"/>
                    <w:rPrChange w:author="USER" w:id="21" w:date="2022-09-08T11:09:00Z">
                      <w:rPr>
                        <w:b w:val="1"/>
                        <w:color w:val="666666"/>
                        <w:highlight w:val="yellow"/>
                      </w:rPr>
                    </w:rPrChange>
                  </w:rPr>
                </w:pPr>
                <w:sdt>
                  <w:sdtPr>
                    <w:tag w:val="goog_rdk_121"/>
                  </w:sdtPr>
                  <w:sdtContent>
                    <w:r w:rsidDel="00000000" w:rsidR="00000000" w:rsidRPr="00000000">
                      <w:rPr>
                        <w:rtl w:val="0"/>
                      </w:rPr>
                    </w:r>
                  </w:sdtContent>
                </w:sdt>
              </w:p>
            </w:sdtContent>
          </w:sdt>
          <w:sdt>
            <w:sdtPr>
              <w:tag w:val="goog_rdk_124"/>
            </w:sdtPr>
            <w:sdtContent>
              <w:p w:rsidR="00000000" w:rsidDel="00000000" w:rsidP="00000000" w:rsidRDefault="00000000" w:rsidRPr="00000000" w14:paraId="0000013F">
                <w:pPr>
                  <w:widowControl w:val="0"/>
                  <w:rPr>
                    <w:b w:val="1"/>
                    <w:rPrChange w:author="USER" w:id="21" w:date="2022-09-08T11:09:00Z">
                      <w:rPr>
                        <w:b w:val="1"/>
                        <w:highlight w:val="yellow"/>
                      </w:rPr>
                    </w:rPrChange>
                  </w:rPr>
                </w:pPr>
                <w:r w:rsidDel="00000000" w:rsidR="00000000" w:rsidRPr="00000000">
                  <w:rPr>
                    <w:highlight w:val="yellow"/>
                  </w:rPr>
                  <w:drawing>
                    <wp:inline distB="0" distT="0" distL="0" distR="0">
                      <wp:extent cx="2296217" cy="1080753"/>
                      <wp:effectExtent b="0" l="0" r="0" t="0"/>
                      <wp:docPr id="612"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2296217" cy="1080753"/>
                              </a:xfrm>
                              <a:prstGeom prst="rect"/>
                              <a:ln/>
                            </pic:spPr>
                          </pic:pic>
                        </a:graphicData>
                      </a:graphic>
                    </wp:inline>
                  </w:drawing>
                </w:r>
                <w:sdt>
                  <w:sdtPr>
                    <w:tag w:val="goog_rdk_123"/>
                  </w:sdtPr>
                  <w:sdtContent>
                    <w:r w:rsidDel="00000000" w:rsidR="00000000" w:rsidRPr="00000000">
                      <w:rPr>
                        <w:rtl w:val="0"/>
                      </w:rPr>
                    </w:r>
                  </w:sdtContent>
                </w:sdt>
              </w:p>
            </w:sdtContent>
          </w:sdt>
          <w:sdt>
            <w:sdtPr>
              <w:tag w:val="goog_rdk_127"/>
            </w:sdtPr>
            <w:sdtContent>
              <w:p w:rsidR="00000000" w:rsidDel="00000000" w:rsidP="00000000" w:rsidRDefault="00000000" w:rsidRPr="00000000" w14:paraId="00000140">
                <w:pPr>
                  <w:widowControl w:val="0"/>
                  <w:rPr>
                    <w:b w:val="1"/>
                    <w:color w:val="a6a6a6"/>
                    <w:rPrChange w:author="USER" w:id="21" w:date="2022-09-08T11:09:00Z">
                      <w:rPr>
                        <w:b w:val="1"/>
                        <w:color w:val="a6a6a6"/>
                        <w:highlight w:val="yellow"/>
                      </w:rPr>
                    </w:rPrChange>
                  </w:rPr>
                </w:pPr>
                <w:sdt>
                  <w:sdtPr>
                    <w:tag w:val="goog_rdk_125"/>
                  </w:sdtPr>
                  <w:sdtContent>
                    <w:r w:rsidDel="00000000" w:rsidR="00000000" w:rsidRPr="00000000">
                      <w:rPr>
                        <w:sz w:val="16"/>
                        <w:szCs w:val="16"/>
                        <w:rtl w:val="0"/>
                        <w:rPrChange w:author="USER" w:id="21" w:date="2022-09-08T11:09:00Z">
                          <w:rPr>
                            <w:sz w:val="16"/>
                            <w:szCs w:val="16"/>
                            <w:highlight w:val="yellow"/>
                          </w:rPr>
                        </w:rPrChange>
                      </w:rPr>
                      <w:t xml:space="preserve">Imagen: 228131_i111</w:t>
                    </w:r>
                  </w:sdtContent>
                </w:sdt>
                <w:sdt>
                  <w:sdtPr>
                    <w:tag w:val="goog_rdk_126"/>
                  </w:sdtPr>
                  <w:sdtContent>
                    <w:r w:rsidDel="00000000" w:rsidR="00000000" w:rsidRPr="00000000">
                      <w:rPr>
                        <w:rtl w:val="0"/>
                      </w:rPr>
                    </w:r>
                  </w:sdtContent>
                </w:sdt>
              </w:p>
            </w:sdtContent>
          </w:sdt>
          <w:sdt>
            <w:sdtPr>
              <w:tag w:val="goog_rdk_129"/>
            </w:sdtPr>
            <w:sdtContent>
              <w:p w:rsidR="00000000" w:rsidDel="00000000" w:rsidP="00000000" w:rsidRDefault="00000000" w:rsidRPr="00000000" w14:paraId="00000141">
                <w:pPr>
                  <w:widowControl w:val="0"/>
                  <w:rPr>
                    <w:b w:val="1"/>
                    <w:color w:val="a6a6a6"/>
                    <w:sz w:val="18"/>
                    <w:szCs w:val="18"/>
                    <w:rPrChange w:author="USER" w:id="21" w:date="2022-09-08T11:09:00Z">
                      <w:rPr>
                        <w:b w:val="1"/>
                        <w:color w:val="a6a6a6"/>
                        <w:sz w:val="18"/>
                        <w:szCs w:val="18"/>
                        <w:highlight w:val="yellow"/>
                      </w:rPr>
                    </w:rPrChange>
                  </w:rPr>
                </w:pPr>
                <w:sdt>
                  <w:sdtPr>
                    <w:tag w:val="goog_rdk_128"/>
                  </w:sdtPr>
                  <w:sdtContent>
                    <w:r w:rsidDel="00000000" w:rsidR="00000000" w:rsidRPr="00000000">
                      <w:rPr>
                        <w:b w:val="1"/>
                        <w:color w:val="a6a6a6"/>
                        <w:sz w:val="18"/>
                        <w:szCs w:val="18"/>
                        <w:rtl w:val="0"/>
                        <w:rPrChange w:author="USER" w:id="21" w:date="2022-09-08T11:09:00Z">
                          <w:rPr>
                            <w:b w:val="1"/>
                            <w:color w:val="a6a6a6"/>
                            <w:sz w:val="18"/>
                            <w:szCs w:val="18"/>
                            <w:highlight w:val="yellow"/>
                          </w:rPr>
                        </w:rPrChange>
                      </w:rPr>
                      <w:t xml:space="preserve">Validación de datos</w:t>
                    </w:r>
                  </w:sdtContent>
                </w:sdt>
              </w:p>
            </w:sdtContent>
          </w:sdt>
          <w:sdt>
            <w:sdtPr>
              <w:tag w:val="goog_rdk_131"/>
            </w:sdtPr>
            <w:sdtContent>
              <w:p w:rsidR="00000000" w:rsidDel="00000000" w:rsidP="00000000" w:rsidRDefault="00000000" w:rsidRPr="00000000" w14:paraId="00000142">
                <w:pPr>
                  <w:widowControl w:val="0"/>
                  <w:rPr>
                    <w:b w:val="1"/>
                    <w:color w:val="a6a6a6"/>
                    <w:sz w:val="18"/>
                    <w:szCs w:val="18"/>
                    <w:rPrChange w:author="USER" w:id="21" w:date="2022-09-08T11:09:00Z">
                      <w:rPr>
                        <w:b w:val="1"/>
                        <w:color w:val="a6a6a6"/>
                        <w:sz w:val="18"/>
                        <w:szCs w:val="18"/>
                        <w:highlight w:val="yellow"/>
                      </w:rPr>
                    </w:rPrChange>
                  </w:rPr>
                </w:pPr>
                <w:sdt>
                  <w:sdtPr>
                    <w:tag w:val="goog_rdk_130"/>
                  </w:sdtPr>
                  <w:sdtContent>
                    <w:r w:rsidDel="00000000" w:rsidR="00000000" w:rsidRPr="00000000">
                      <w:rPr>
                        <w:b w:val="1"/>
                        <w:color w:val="a6a6a6"/>
                        <w:sz w:val="18"/>
                        <w:szCs w:val="18"/>
                        <w:rtl w:val="0"/>
                        <w:rPrChange w:author="USER" w:id="21" w:date="2022-09-08T11:09:00Z">
                          <w:rPr>
                            <w:b w:val="1"/>
                            <w:color w:val="a6a6a6"/>
                            <w:sz w:val="18"/>
                            <w:szCs w:val="18"/>
                            <w:highlight w:val="yellow"/>
                          </w:rPr>
                        </w:rPrChange>
                      </w:rPr>
                      <w:t xml:space="preserve">Imagen de ejemplo</w:t>
                    </w:r>
                  </w:sdtContent>
                </w:sdt>
              </w:p>
            </w:sdtContent>
          </w:sdt>
          <w:sdt>
            <w:sdtPr>
              <w:tag w:val="goog_rdk_135"/>
            </w:sdtPr>
            <w:sdtContent>
              <w:p w:rsidR="00000000" w:rsidDel="00000000" w:rsidP="00000000" w:rsidRDefault="00000000" w:rsidRPr="00000000" w14:paraId="00000143">
                <w:pPr>
                  <w:widowControl w:val="0"/>
                  <w:rPr>
                    <w:b w:val="1"/>
                    <w:color w:val="a6a6a6"/>
                    <w:rPrChange w:author="USER" w:id="21" w:date="2022-09-08T11:09:00Z">
                      <w:rPr>
                        <w:b w:val="1"/>
                        <w:color w:val="a6a6a6"/>
                        <w:highlight w:val="yellow"/>
                      </w:rPr>
                    </w:rPrChange>
                  </w:rPr>
                </w:pPr>
                <w:sdt>
                  <w:sdtPr>
                    <w:tag w:val="goog_rdk_132"/>
                  </w:sdtPr>
                  <w:sdtContent>
                    <w:r w:rsidDel="00000000" w:rsidR="00000000" w:rsidRPr="00000000">
                      <w:rPr>
                        <w:b w:val="1"/>
                        <w:color w:val="a6a6a6"/>
                        <w:sz w:val="18"/>
                        <w:szCs w:val="18"/>
                        <w:rtl w:val="0"/>
                        <w:rPrChange w:author="USER" w:id="21" w:date="2022-09-08T11:09:00Z">
                          <w:rPr>
                            <w:b w:val="1"/>
                            <w:color w:val="a6a6a6"/>
                            <w:sz w:val="18"/>
                            <w:szCs w:val="18"/>
                            <w:highlight w:val="yellow"/>
                          </w:rPr>
                        </w:rPrChange>
                      </w:rPr>
                      <w:t xml:space="preserve">Tomada de: </w:t>
                    </w:r>
                  </w:sdtContent>
                </w:sdt>
                <w:hyperlink r:id="rId35">
                  <w:sdt>
                    <w:sdtPr>
                      <w:tag w:val="goog_rdk_133"/>
                    </w:sdtPr>
                    <w:sdtContent>
                      <w:r w:rsidDel="00000000" w:rsidR="00000000" w:rsidRPr="00000000">
                        <w:rPr>
                          <w:b w:val="1"/>
                          <w:color w:val="0000a6"/>
                          <w:sz w:val="18"/>
                          <w:szCs w:val="18"/>
                          <w:u w:val="single"/>
                          <w:rtl w:val="0"/>
                          <w:rPrChange w:author="USER" w:id="21" w:date="2022-09-08T11:09:00Z">
                            <w:rPr>
                              <w:b w:val="1"/>
                              <w:color w:val="0000a6"/>
                              <w:sz w:val="18"/>
                              <w:szCs w:val="18"/>
                              <w:highlight w:val="yellow"/>
                              <w:u w:val="single"/>
                            </w:rPr>
                          </w:rPrChange>
                        </w:rPr>
                        <w:t xml:space="preserve">https://www.freepng.es/png-flx02s/</w:t>
                      </w:r>
                    </w:sdtContent>
                  </w:sdt>
                </w:hyperlink>
                <w:sdt>
                  <w:sdtPr>
                    <w:tag w:val="goog_rdk_134"/>
                  </w:sdtPr>
                  <w:sdtContent>
                    <w:r w:rsidDel="00000000" w:rsidR="00000000" w:rsidRPr="00000000">
                      <w:rPr>
                        <w:b w:val="1"/>
                        <w:color w:val="a6a6a6"/>
                        <w:rtl w:val="0"/>
                        <w:rPrChange w:author="USER" w:id="21" w:date="2022-09-08T11:09:00Z">
                          <w:rPr>
                            <w:b w:val="1"/>
                            <w:color w:val="a6a6a6"/>
                            <w:highlight w:val="yellow"/>
                          </w:rPr>
                        </w:rPrChange>
                      </w:rPr>
                      <w:t xml:space="preserve"> </w:t>
                    </w:r>
                  </w:sdtContent>
                </w:sdt>
              </w:p>
            </w:sdtContent>
          </w:sdt>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4">
            <w:pPr>
              <w:widowControl w:val="0"/>
              <w:rPr>
                <w:color w:val="999999"/>
              </w:rPr>
            </w:pPr>
            <w:r w:rsidDel="00000000" w:rsidR="00000000" w:rsidRPr="00000000">
              <w:rPr>
                <w:rtl w:val="0"/>
              </w:rPr>
              <w:t xml:space="preserve">La calidad de los datos toma aún mayor fuerza para aplicar validaciones con rigurosidad cuando se habla de ecosistemas de datos, donde convergen diversas infraestructuras y se interrelacionan datos compartidos.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sdt>
            <w:sdtPr>
              <w:tag w:val="goog_rdk_137"/>
            </w:sdtPr>
            <w:sdtContent>
              <w:p w:rsidR="00000000" w:rsidDel="00000000" w:rsidP="00000000" w:rsidRDefault="00000000" w:rsidRPr="00000000" w14:paraId="00000146">
                <w:pPr>
                  <w:widowControl w:val="0"/>
                  <w:rPr>
                    <w:b w:val="1"/>
                    <w:color w:val="666666"/>
                    <w:rPrChange w:author="USER" w:id="22" w:date="2022-09-08T11:09:00Z">
                      <w:rPr>
                        <w:b w:val="1"/>
                        <w:color w:val="666666"/>
                        <w:highlight w:val="yellow"/>
                      </w:rPr>
                    </w:rPrChange>
                  </w:rPr>
                </w:pPr>
                <w:r w:rsidDel="00000000" w:rsidR="00000000" w:rsidRPr="00000000">
                  <w:rPr>
                    <w:highlight w:val="yellow"/>
                  </w:rPr>
                  <w:drawing>
                    <wp:inline distB="0" distT="0" distL="0" distR="0">
                      <wp:extent cx="2054769" cy="2038595"/>
                      <wp:effectExtent b="0" l="0" r="0" t="0"/>
                      <wp:docPr id="614" name="image67.png"/>
                      <a:graphic>
                        <a:graphicData uri="http://schemas.openxmlformats.org/drawingml/2006/picture">
                          <pic:pic>
                            <pic:nvPicPr>
                              <pic:cNvPr id="0" name="image67.png"/>
                              <pic:cNvPicPr preferRelativeResize="0"/>
                            </pic:nvPicPr>
                            <pic:blipFill>
                              <a:blip r:embed="rId36"/>
                              <a:srcRect b="0" l="0" r="0" t="0"/>
                              <a:stretch>
                                <a:fillRect/>
                              </a:stretch>
                            </pic:blipFill>
                            <pic:spPr>
                              <a:xfrm>
                                <a:off x="0" y="0"/>
                                <a:ext cx="2054769" cy="2038595"/>
                              </a:xfrm>
                              <a:prstGeom prst="rect"/>
                              <a:ln/>
                            </pic:spPr>
                          </pic:pic>
                        </a:graphicData>
                      </a:graphic>
                    </wp:inline>
                  </w:drawing>
                </w:r>
                <w:sdt>
                  <w:sdtPr>
                    <w:tag w:val="goog_rdk_136"/>
                  </w:sdtPr>
                  <w:sdtContent>
                    <w:r w:rsidDel="00000000" w:rsidR="00000000" w:rsidRPr="00000000">
                      <w:rPr>
                        <w:rtl w:val="0"/>
                      </w:rPr>
                    </w:r>
                  </w:sdtContent>
                </w:sdt>
              </w:p>
            </w:sdtContent>
          </w:sdt>
          <w:sdt>
            <w:sdtPr>
              <w:tag w:val="goog_rdk_140"/>
            </w:sdtPr>
            <w:sdtContent>
              <w:p w:rsidR="00000000" w:rsidDel="00000000" w:rsidP="00000000" w:rsidRDefault="00000000" w:rsidRPr="00000000" w14:paraId="00000147">
                <w:pPr>
                  <w:widowControl w:val="0"/>
                  <w:rPr>
                    <w:b w:val="1"/>
                    <w:color w:val="a6a6a6"/>
                    <w:rPrChange w:author="USER" w:id="22" w:date="2022-09-08T11:09:00Z">
                      <w:rPr>
                        <w:b w:val="1"/>
                        <w:color w:val="a6a6a6"/>
                        <w:highlight w:val="yellow"/>
                      </w:rPr>
                    </w:rPrChange>
                  </w:rPr>
                </w:pPr>
                <w:sdt>
                  <w:sdtPr>
                    <w:tag w:val="goog_rdk_138"/>
                  </w:sdtPr>
                  <w:sdtContent>
                    <w:r w:rsidDel="00000000" w:rsidR="00000000" w:rsidRPr="00000000">
                      <w:rPr>
                        <w:sz w:val="16"/>
                        <w:szCs w:val="16"/>
                        <w:rtl w:val="0"/>
                        <w:rPrChange w:author="USER" w:id="22" w:date="2022-09-08T11:09:00Z">
                          <w:rPr>
                            <w:sz w:val="16"/>
                            <w:szCs w:val="16"/>
                            <w:highlight w:val="yellow"/>
                          </w:rPr>
                        </w:rPrChange>
                      </w:rPr>
                      <w:t xml:space="preserve">Imagen: 228131_i112</w:t>
                    </w:r>
                  </w:sdtContent>
                </w:sdt>
                <w:sdt>
                  <w:sdtPr>
                    <w:tag w:val="goog_rdk_139"/>
                  </w:sdtPr>
                  <w:sdtContent>
                    <w:r w:rsidDel="00000000" w:rsidR="00000000" w:rsidRPr="00000000">
                      <w:rPr>
                        <w:rtl w:val="0"/>
                      </w:rPr>
                    </w:r>
                  </w:sdtContent>
                </w:sdt>
              </w:p>
            </w:sdtContent>
          </w:sdt>
          <w:sdt>
            <w:sdtPr>
              <w:tag w:val="goog_rdk_142"/>
            </w:sdtPr>
            <w:sdtContent>
              <w:p w:rsidR="00000000" w:rsidDel="00000000" w:rsidP="00000000" w:rsidRDefault="00000000" w:rsidRPr="00000000" w14:paraId="00000148">
                <w:pPr>
                  <w:widowControl w:val="0"/>
                  <w:rPr>
                    <w:b w:val="1"/>
                    <w:color w:val="666666"/>
                    <w:sz w:val="16"/>
                    <w:szCs w:val="16"/>
                    <w:rPrChange w:author="USER" w:id="22" w:date="2022-09-08T11:09:00Z">
                      <w:rPr>
                        <w:b w:val="1"/>
                        <w:color w:val="666666"/>
                        <w:sz w:val="16"/>
                        <w:szCs w:val="16"/>
                        <w:highlight w:val="yellow"/>
                      </w:rPr>
                    </w:rPrChange>
                  </w:rPr>
                </w:pPr>
                <w:sdt>
                  <w:sdtPr>
                    <w:tag w:val="goog_rdk_141"/>
                  </w:sdtPr>
                  <w:sdtContent>
                    <w:r w:rsidDel="00000000" w:rsidR="00000000" w:rsidRPr="00000000">
                      <w:rPr>
                        <w:b w:val="1"/>
                        <w:color w:val="666666"/>
                        <w:sz w:val="16"/>
                        <w:szCs w:val="16"/>
                        <w:rtl w:val="0"/>
                        <w:rPrChange w:author="USER" w:id="22" w:date="2022-09-08T11:09:00Z">
                          <w:rPr>
                            <w:b w:val="1"/>
                            <w:color w:val="666666"/>
                            <w:sz w:val="16"/>
                            <w:szCs w:val="16"/>
                            <w:highlight w:val="yellow"/>
                          </w:rPr>
                        </w:rPrChange>
                      </w:rPr>
                      <w:t xml:space="preserve">Datos compartidos en un ecosistema</w:t>
                    </w:r>
                  </w:sdtContent>
                </w:sdt>
              </w:p>
            </w:sdtContent>
          </w:sdt>
          <w:sdt>
            <w:sdtPr>
              <w:tag w:val="goog_rdk_144"/>
            </w:sdtPr>
            <w:sdtContent>
              <w:p w:rsidR="00000000" w:rsidDel="00000000" w:rsidP="00000000" w:rsidRDefault="00000000" w:rsidRPr="00000000" w14:paraId="00000149">
                <w:pPr>
                  <w:widowControl w:val="0"/>
                  <w:rPr>
                    <w:b w:val="1"/>
                    <w:color w:val="a6a6a6"/>
                    <w:sz w:val="16"/>
                    <w:szCs w:val="16"/>
                    <w:rPrChange w:author="USER" w:id="22" w:date="2022-09-08T11:09:00Z">
                      <w:rPr>
                        <w:b w:val="1"/>
                        <w:color w:val="a6a6a6"/>
                        <w:sz w:val="16"/>
                        <w:szCs w:val="16"/>
                        <w:highlight w:val="yellow"/>
                      </w:rPr>
                    </w:rPrChange>
                  </w:rPr>
                </w:pPr>
                <w:sdt>
                  <w:sdtPr>
                    <w:tag w:val="goog_rdk_143"/>
                  </w:sdtPr>
                  <w:sdtContent>
                    <w:r w:rsidDel="00000000" w:rsidR="00000000" w:rsidRPr="00000000">
                      <w:rPr>
                        <w:b w:val="1"/>
                        <w:color w:val="a6a6a6"/>
                        <w:sz w:val="16"/>
                        <w:szCs w:val="16"/>
                        <w:rtl w:val="0"/>
                        <w:rPrChange w:author="USER" w:id="22" w:date="2022-09-08T11:09:00Z">
                          <w:rPr>
                            <w:b w:val="1"/>
                            <w:color w:val="a6a6a6"/>
                            <w:sz w:val="16"/>
                            <w:szCs w:val="16"/>
                            <w:highlight w:val="yellow"/>
                          </w:rPr>
                        </w:rPrChange>
                      </w:rPr>
                      <w:t xml:space="preserve">Imagen de muestra</w:t>
                    </w:r>
                  </w:sdtContent>
                </w:sdt>
              </w:p>
            </w:sdtContent>
          </w:sdt>
          <w:sdt>
            <w:sdtPr>
              <w:tag w:val="goog_rdk_148"/>
            </w:sdtPr>
            <w:sdtContent>
              <w:p w:rsidR="00000000" w:rsidDel="00000000" w:rsidP="00000000" w:rsidRDefault="00000000" w:rsidRPr="00000000" w14:paraId="0000014A">
                <w:pPr>
                  <w:widowControl w:val="0"/>
                  <w:rPr>
                    <w:rPrChange w:author="USER" w:id="22" w:date="2022-09-08T11:09:00Z">
                      <w:rPr>
                        <w:highlight w:val="yellow"/>
                      </w:rPr>
                    </w:rPrChange>
                  </w:rPr>
                </w:pPr>
                <w:sdt>
                  <w:sdtPr>
                    <w:tag w:val="goog_rdk_145"/>
                  </w:sdtPr>
                  <w:sdtContent>
                    <w:r w:rsidDel="00000000" w:rsidR="00000000" w:rsidRPr="00000000">
                      <w:rPr>
                        <w:sz w:val="16"/>
                        <w:szCs w:val="16"/>
                        <w:rtl w:val="0"/>
                        <w:rPrChange w:author="USER" w:id="22" w:date="2022-09-08T11:09:00Z">
                          <w:rPr>
                            <w:sz w:val="16"/>
                            <w:szCs w:val="16"/>
                            <w:highlight w:val="yellow"/>
                          </w:rPr>
                        </w:rPrChange>
                      </w:rPr>
                      <w:t xml:space="preserve">Link: </w:t>
                    </w:r>
                  </w:sdtContent>
                </w:sdt>
                <w:hyperlink r:id="rId37">
                  <w:sdt>
                    <w:sdtPr>
                      <w:tag w:val="goog_rdk_146"/>
                    </w:sdtPr>
                    <w:sdtContent>
                      <w:r w:rsidDel="00000000" w:rsidR="00000000" w:rsidRPr="00000000">
                        <w:rPr>
                          <w:color w:val="0000ff"/>
                          <w:sz w:val="16"/>
                          <w:szCs w:val="16"/>
                          <w:u w:val="single"/>
                          <w:rtl w:val="0"/>
                          <w:rPrChange w:author="USER" w:id="22" w:date="2022-09-08T11:09:00Z">
                            <w:rPr>
                              <w:color w:val="0000ff"/>
                              <w:sz w:val="16"/>
                              <w:szCs w:val="16"/>
                              <w:highlight w:val="yellow"/>
                              <w:u w:val="single"/>
                            </w:rPr>
                          </w:rPrChange>
                        </w:rPr>
                        <w:t xml:space="preserve">https://www.freepik.es/vector-gratis/grafico-analisis-programacion-web-ilustracion-vector-estilo-plano_10603911.htm#query= ecosistema%20de%20datos%20compartidos%20clientes%20proveedores%20sedes&amp;position= 1&amp;from_view=search&amp;track=ais</w:t>
                      </w:r>
                    </w:sdtContent>
                  </w:sdt>
                </w:hyperlink>
                <w:sdt>
                  <w:sdtPr>
                    <w:tag w:val="goog_rdk_147"/>
                  </w:sdtPr>
                  <w:sdtContent>
                    <w:r w:rsidDel="00000000" w:rsidR="00000000" w:rsidRPr="00000000">
                      <w:rPr>
                        <w:rtl w:val="0"/>
                        <w:rPrChange w:author="USER" w:id="22" w:date="2022-09-08T11:09:00Z">
                          <w:rPr>
                            <w:highlight w:val="yellow"/>
                          </w:rPr>
                        </w:rPrChange>
                      </w:rPr>
                      <w:t xml:space="preserve"> </w:t>
                    </w:r>
                  </w:sdtContent>
                </w:sdt>
              </w:p>
            </w:sdtContent>
          </w:sdt>
        </w:tc>
      </w:tr>
    </w:tbl>
    <w:p w:rsidR="00000000" w:rsidDel="00000000" w:rsidP="00000000" w:rsidRDefault="00000000" w:rsidRPr="00000000" w14:paraId="0000014B">
      <w:pPr>
        <w:rPr/>
      </w:pPr>
      <w:r w:rsidDel="00000000" w:rsidR="00000000" w:rsidRPr="00000000">
        <w:rPr>
          <w:rtl w:val="0"/>
        </w:rPr>
      </w:r>
    </w:p>
    <w:tbl>
      <w:tblPr>
        <w:tblStyle w:val="Table1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4C">
            <w:pPr>
              <w:widowControl w:val="0"/>
              <w:rPr/>
            </w:pPr>
            <w:r w:rsidDel="00000000" w:rsidR="00000000" w:rsidRPr="00000000">
              <w:rPr>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4D">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E">
            <w:pPr>
              <w:widowControl w:val="0"/>
              <w:rPr>
                <w:b w:val="1"/>
              </w:rPr>
            </w:pPr>
            <w:r w:rsidDel="00000000" w:rsidR="00000000" w:rsidRPr="00000000">
              <w:rPr>
                <w:b w:val="1"/>
                <w:rtl w:val="0"/>
              </w:rPr>
              <w:t xml:space="preserve">Inconvenientes derivados de mala calidad de los datos:</w:t>
            </w:r>
          </w:p>
          <w:p w:rsidR="00000000" w:rsidDel="00000000" w:rsidP="00000000" w:rsidRDefault="00000000" w:rsidRPr="00000000" w14:paraId="0000014F">
            <w:pPr>
              <w:widowControl w:val="0"/>
              <w:rPr>
                <w:color w:val="b7b7b7"/>
              </w:rPr>
            </w:pPr>
            <w:r w:rsidDel="00000000" w:rsidR="00000000" w:rsidRPr="00000000">
              <w:rPr>
                <w:rtl w:val="0"/>
              </w:rPr>
              <w:t xml:space="preserve">Cuando los sistemas de información no son capaces de digitalizar eficaz y eficientemente la realidad del negocio, capturándola con el nivel adecuado de detalle necesario, almacenar dichos datos garantizando que no se produzcan pérdidas sintácticas ni semánticas, procesarlos de acuerdo con las reglas de negocio o mostrar los resultados de los análisis a los usuarios, entonces se producen “no-conformidades” en el ciclo de vida de los datos. (Velthuis, 2019)</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sdt>
            <w:sdtPr>
              <w:tag w:val="goog_rdk_150"/>
            </w:sdtPr>
            <w:sdtContent>
              <w:p w:rsidR="00000000" w:rsidDel="00000000" w:rsidP="00000000" w:rsidRDefault="00000000" w:rsidRPr="00000000" w14:paraId="00000151">
                <w:pPr>
                  <w:widowControl w:val="0"/>
                  <w:rPr>
                    <w:b w:val="1"/>
                    <w:color w:val="a6a6a6"/>
                    <w:rPrChange w:author="USER" w:id="23" w:date="2022-09-08T11:09:00Z">
                      <w:rPr>
                        <w:b w:val="1"/>
                        <w:color w:val="a6a6a6"/>
                        <w:highlight w:val="yellow"/>
                      </w:rPr>
                    </w:rPrChange>
                  </w:rPr>
                </w:pPr>
                <w:sdt>
                  <w:sdtPr>
                    <w:tag w:val="goog_rdk_149"/>
                  </w:sdtPr>
                  <w:sdtContent>
                    <w:r w:rsidDel="00000000" w:rsidR="00000000" w:rsidRPr="00000000">
                      <w:rPr>
                        <w:b w:val="1"/>
                        <w:color w:val="a6a6a6"/>
                        <w:rtl w:val="0"/>
                        <w:rPrChange w:author="USER" w:id="23" w:date="2022-09-08T11:09:00Z">
                          <w:rPr>
                            <w:b w:val="1"/>
                            <w:color w:val="a6a6a6"/>
                            <w:highlight w:val="yellow"/>
                          </w:rPr>
                        </w:rPrChange>
                      </w:rPr>
                      <w:t xml:space="preserve">Imagen sugerida que representa el concepto de no conformidades.</w:t>
                    </w:r>
                  </w:sdtContent>
                </w:sdt>
                <w:r w:rsidDel="00000000" w:rsidR="00000000" w:rsidRPr="00000000">
                  <w:drawing>
                    <wp:anchor allowOverlap="1" behindDoc="0" distB="0" distT="0" distL="114300" distR="114300" hidden="0" layoutInCell="1" locked="0" relativeHeight="0" simplePos="0">
                      <wp:simplePos x="0" y="0"/>
                      <wp:positionH relativeFrom="column">
                        <wp:posOffset>2545</wp:posOffset>
                      </wp:positionH>
                      <wp:positionV relativeFrom="paragraph">
                        <wp:posOffset>0</wp:posOffset>
                      </wp:positionV>
                      <wp:extent cx="2124075" cy="1062038"/>
                      <wp:effectExtent b="0" l="0" r="0" t="0"/>
                      <wp:wrapSquare wrapText="bothSides" distB="0" distT="0" distL="114300" distR="114300"/>
                      <wp:docPr id="587"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2124075" cy="1062038"/>
                              </a:xfrm>
                              <a:prstGeom prst="rect"/>
                              <a:ln/>
                            </pic:spPr>
                          </pic:pic>
                        </a:graphicData>
                      </a:graphic>
                    </wp:anchor>
                  </w:drawing>
                </w:r>
              </w:p>
            </w:sdtContent>
          </w:sdt>
          <w:sdt>
            <w:sdtPr>
              <w:tag w:val="goog_rdk_153"/>
            </w:sdtPr>
            <w:sdtContent>
              <w:p w:rsidR="00000000" w:rsidDel="00000000" w:rsidP="00000000" w:rsidRDefault="00000000" w:rsidRPr="00000000" w14:paraId="00000152">
                <w:pPr>
                  <w:widowControl w:val="0"/>
                  <w:rPr>
                    <w:sz w:val="16"/>
                    <w:szCs w:val="16"/>
                    <w:rPrChange w:author="USER" w:id="23" w:date="2022-09-08T11:09:00Z">
                      <w:rPr>
                        <w:sz w:val="16"/>
                        <w:szCs w:val="16"/>
                        <w:highlight w:val="yellow"/>
                      </w:rPr>
                    </w:rPrChange>
                  </w:rPr>
                </w:pPr>
                <w:hyperlink r:id="rId39">
                  <w:sdt>
                    <w:sdtPr>
                      <w:tag w:val="goog_rdk_151"/>
                    </w:sdtPr>
                    <w:sdtContent>
                      <w:r w:rsidDel="00000000" w:rsidR="00000000" w:rsidRPr="00000000">
                        <w:rPr>
                          <w:color w:val="0000ff"/>
                          <w:sz w:val="16"/>
                          <w:szCs w:val="16"/>
                          <w:u w:val="single"/>
                          <w:rtl w:val="0"/>
                          <w:rPrChange w:author="USER" w:id="23" w:date="2022-09-08T11:09:00Z">
                            <w:rPr>
                              <w:color w:val="0000ff"/>
                              <w:sz w:val="16"/>
                              <w:szCs w:val="16"/>
                              <w:highlight w:val="yellow"/>
                              <w:u w:val="single"/>
                            </w:rPr>
                          </w:rPrChange>
                        </w:rPr>
                        <w:t xml:space="preserve">https://iso4docs.com/5-no-conformidades-mas-comunes-en-auditoria-iso-90012015/</w:t>
                      </w:r>
                    </w:sdtContent>
                  </w:sdt>
                </w:hyperlink>
                <w:sdt>
                  <w:sdtPr>
                    <w:tag w:val="goog_rdk_152"/>
                  </w:sdtPr>
                  <w:sdtContent>
                    <w:r w:rsidDel="00000000" w:rsidR="00000000" w:rsidRPr="00000000">
                      <w:rPr>
                        <w:sz w:val="16"/>
                        <w:szCs w:val="16"/>
                        <w:rtl w:val="0"/>
                        <w:rPrChange w:author="USER" w:id="23" w:date="2022-09-08T11:09:00Z">
                          <w:rPr>
                            <w:sz w:val="16"/>
                            <w:szCs w:val="16"/>
                            <w:highlight w:val="yellow"/>
                          </w:rPr>
                        </w:rPrChange>
                      </w:rPr>
                      <w:t xml:space="preserve"> </w:t>
                    </w:r>
                  </w:sdtContent>
                </w:sdt>
              </w:p>
            </w:sdtContent>
          </w:sdt>
          <w:sdt>
            <w:sdtPr>
              <w:tag w:val="goog_rdk_156"/>
            </w:sdtPr>
            <w:sdtContent>
              <w:p w:rsidR="00000000" w:rsidDel="00000000" w:rsidP="00000000" w:rsidRDefault="00000000" w:rsidRPr="00000000" w14:paraId="00000153">
                <w:pPr>
                  <w:widowControl w:val="0"/>
                  <w:rPr>
                    <w:b w:val="1"/>
                    <w:color w:val="a6a6a6"/>
                    <w:rPrChange w:author="USER" w:id="23" w:date="2022-09-08T11:09:00Z">
                      <w:rPr>
                        <w:b w:val="1"/>
                        <w:color w:val="a6a6a6"/>
                        <w:highlight w:val="yellow"/>
                      </w:rPr>
                    </w:rPrChange>
                  </w:rPr>
                </w:pPr>
                <w:sdt>
                  <w:sdtPr>
                    <w:tag w:val="goog_rdk_154"/>
                  </w:sdtPr>
                  <w:sdtContent>
                    <w:r w:rsidDel="00000000" w:rsidR="00000000" w:rsidRPr="00000000">
                      <w:rPr>
                        <w:sz w:val="16"/>
                        <w:szCs w:val="16"/>
                        <w:rtl w:val="0"/>
                        <w:rPrChange w:author="USER" w:id="23" w:date="2022-09-08T11:09:00Z">
                          <w:rPr>
                            <w:sz w:val="16"/>
                            <w:szCs w:val="16"/>
                            <w:highlight w:val="yellow"/>
                          </w:rPr>
                        </w:rPrChange>
                      </w:rPr>
                      <w:t xml:space="preserve">Imagen: 228131_i113</w:t>
                    </w:r>
                  </w:sdtContent>
                </w:sdt>
                <w:sdt>
                  <w:sdtPr>
                    <w:tag w:val="goog_rdk_155"/>
                  </w:sdtPr>
                  <w:sdtContent>
                    <w:r w:rsidDel="00000000" w:rsidR="00000000" w:rsidRPr="00000000">
                      <w:rPr>
                        <w:rtl w:val="0"/>
                      </w:rPr>
                    </w:r>
                  </w:sdtContent>
                </w:sdt>
              </w:p>
            </w:sdtContent>
          </w:sdt>
        </w:tc>
      </w:tr>
    </w:tbl>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2"/>
        <w:numPr>
          <w:ilvl w:val="1"/>
          <w:numId w:val="8"/>
        </w:numPr>
        <w:ind w:left="576" w:hanging="576"/>
        <w:rPr/>
      </w:pPr>
      <w:bookmarkStart w:colFirst="0" w:colLast="0" w:name="_heading=h.3whwml4" w:id="12"/>
      <w:bookmarkEnd w:id="12"/>
      <w:r w:rsidDel="00000000" w:rsidR="00000000" w:rsidRPr="00000000">
        <w:rPr>
          <w:rtl w:val="0"/>
        </w:rPr>
        <w:t xml:space="preserve">Dimensiones de la calidad de los datos</w:t>
      </w:r>
    </w:p>
    <w:p w:rsidR="00000000" w:rsidDel="00000000" w:rsidP="00000000" w:rsidRDefault="00000000" w:rsidRPr="00000000" w14:paraId="00000157">
      <w:pPr>
        <w:rPr/>
      </w:pPr>
      <w:r w:rsidDel="00000000" w:rsidR="00000000" w:rsidRPr="00000000">
        <w:rPr>
          <w:rtl w:val="0"/>
        </w:rPr>
      </w:r>
    </w:p>
    <w:tbl>
      <w:tblPr>
        <w:tblStyle w:val="Table17"/>
        <w:tblW w:w="13422.0" w:type="dxa"/>
        <w:jc w:val="left"/>
        <w:tblBorders>
          <w:top w:color="b8cce4" w:space="0" w:sz="4" w:val="single"/>
          <w:left w:color="b8cce4" w:space="0" w:sz="4" w:val="single"/>
          <w:bottom w:color="b8cce4" w:space="0" w:sz="4" w:val="single"/>
          <w:right w:color="b8cce4" w:space="0" w:sz="4" w:val="single"/>
          <w:insideH w:color="b8cce4" w:space="0" w:sz="4" w:val="single"/>
          <w:insideV w:color="b8cce4"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58">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159">
            <w:pPr>
              <w:pBdr>
                <w:top w:space="0" w:sz="0" w:val="nil"/>
                <w:left w:space="0" w:sz="0" w:val="nil"/>
                <w:bottom w:space="0" w:sz="0" w:val="nil"/>
                <w:right w:space="0" w:sz="0" w:val="nil"/>
                <w:between w:space="0" w:sz="0" w:val="nil"/>
              </w:pBdr>
              <w:jc w:val="both"/>
              <w:rPr/>
            </w:pPr>
            <w:r w:rsidDel="00000000" w:rsidR="00000000" w:rsidRPr="00000000">
              <w:rPr>
                <w:rtl w:val="0"/>
              </w:rPr>
              <w:t xml:space="preserve">Se puede definir, que el conjunto de datos presenta calidad en los datos si cumplen las siguientes seis dimensiones; </w:t>
            </w:r>
          </w:p>
          <w:p w:rsidR="00000000" w:rsidDel="00000000" w:rsidP="00000000" w:rsidRDefault="00000000" w:rsidRPr="00000000" w14:paraId="0000015A">
            <w:pPr>
              <w:numPr>
                <w:ilvl w:val="0"/>
                <w:numId w:val="1"/>
              </w:numPr>
              <w:pBdr>
                <w:top w:space="0" w:sz="0" w:val="nil"/>
                <w:left w:space="0" w:sz="0" w:val="nil"/>
                <w:bottom w:space="0" w:sz="0" w:val="nil"/>
                <w:right w:space="0" w:sz="0" w:val="nil"/>
                <w:between w:space="0" w:sz="0" w:val="nil"/>
              </w:pBdr>
              <w:spacing w:line="276" w:lineRule="auto"/>
              <w:ind w:left="720" w:hanging="360"/>
              <w:jc w:val="both"/>
              <w:rPr/>
            </w:pPr>
            <w:r w:rsidDel="00000000" w:rsidR="00000000" w:rsidRPr="00000000">
              <w:rPr>
                <w:color w:val="000000"/>
                <w:rtl w:val="0"/>
              </w:rPr>
              <w:t xml:space="preserve">Exactitud</w:t>
            </w:r>
            <w:r w:rsidDel="00000000" w:rsidR="00000000" w:rsidRPr="00000000">
              <w:rPr>
                <w:rtl w:val="0"/>
              </w:rPr>
            </w:r>
          </w:p>
          <w:p w:rsidR="00000000" w:rsidDel="00000000" w:rsidP="00000000" w:rsidRDefault="00000000" w:rsidRPr="00000000" w14:paraId="0000015B">
            <w:pPr>
              <w:numPr>
                <w:ilvl w:val="0"/>
                <w:numId w:val="1"/>
              </w:numPr>
              <w:pBdr>
                <w:top w:space="0" w:sz="0" w:val="nil"/>
                <w:left w:space="0" w:sz="0" w:val="nil"/>
                <w:bottom w:space="0" w:sz="0" w:val="nil"/>
                <w:right w:space="0" w:sz="0" w:val="nil"/>
                <w:between w:space="0" w:sz="0" w:val="nil"/>
              </w:pBdr>
              <w:spacing w:line="276" w:lineRule="auto"/>
              <w:ind w:left="720" w:hanging="360"/>
              <w:jc w:val="both"/>
              <w:rPr/>
            </w:pPr>
            <w:r w:rsidDel="00000000" w:rsidR="00000000" w:rsidRPr="00000000">
              <w:rPr>
                <w:color w:val="000000"/>
                <w:rtl w:val="0"/>
              </w:rPr>
              <w:t xml:space="preserve">Completitud</w:t>
            </w:r>
            <w:r w:rsidDel="00000000" w:rsidR="00000000" w:rsidRPr="00000000">
              <w:rPr>
                <w:rtl w:val="0"/>
              </w:rPr>
            </w:r>
          </w:p>
          <w:p w:rsidR="00000000" w:rsidDel="00000000" w:rsidP="00000000" w:rsidRDefault="00000000" w:rsidRPr="00000000" w14:paraId="0000015C">
            <w:pPr>
              <w:numPr>
                <w:ilvl w:val="0"/>
                <w:numId w:val="1"/>
              </w:numPr>
              <w:pBdr>
                <w:top w:space="0" w:sz="0" w:val="nil"/>
                <w:left w:space="0" w:sz="0" w:val="nil"/>
                <w:bottom w:space="0" w:sz="0" w:val="nil"/>
                <w:right w:space="0" w:sz="0" w:val="nil"/>
                <w:between w:space="0" w:sz="0" w:val="nil"/>
              </w:pBdr>
              <w:spacing w:line="276" w:lineRule="auto"/>
              <w:ind w:left="720" w:hanging="360"/>
              <w:jc w:val="both"/>
              <w:rPr/>
            </w:pPr>
            <w:r w:rsidDel="00000000" w:rsidR="00000000" w:rsidRPr="00000000">
              <w:rPr>
                <w:color w:val="000000"/>
                <w:rtl w:val="0"/>
              </w:rPr>
              <w:t xml:space="preserve">Consistencia</w:t>
            </w:r>
            <w:r w:rsidDel="00000000" w:rsidR="00000000" w:rsidRPr="00000000">
              <w:rPr>
                <w:rtl w:val="0"/>
              </w:rPr>
            </w:r>
          </w:p>
          <w:p w:rsidR="00000000" w:rsidDel="00000000" w:rsidP="00000000" w:rsidRDefault="00000000" w:rsidRPr="00000000" w14:paraId="0000015D">
            <w:pPr>
              <w:numPr>
                <w:ilvl w:val="0"/>
                <w:numId w:val="1"/>
              </w:numPr>
              <w:pBdr>
                <w:top w:space="0" w:sz="0" w:val="nil"/>
                <w:left w:space="0" w:sz="0" w:val="nil"/>
                <w:bottom w:space="0" w:sz="0" w:val="nil"/>
                <w:right w:space="0" w:sz="0" w:val="nil"/>
                <w:between w:space="0" w:sz="0" w:val="nil"/>
              </w:pBdr>
              <w:spacing w:line="276" w:lineRule="auto"/>
              <w:ind w:left="720" w:hanging="360"/>
              <w:jc w:val="both"/>
              <w:rPr/>
            </w:pPr>
            <w:r w:rsidDel="00000000" w:rsidR="00000000" w:rsidRPr="00000000">
              <w:rPr>
                <w:color w:val="000000"/>
                <w:rtl w:val="0"/>
              </w:rPr>
              <w:t xml:space="preserve">Singularidad</w:t>
            </w:r>
            <w:r w:rsidDel="00000000" w:rsidR="00000000" w:rsidRPr="00000000">
              <w:rPr>
                <w:rtl w:val="0"/>
              </w:rPr>
            </w:r>
          </w:p>
          <w:p w:rsidR="00000000" w:rsidDel="00000000" w:rsidP="00000000" w:rsidRDefault="00000000" w:rsidRPr="00000000" w14:paraId="0000015E">
            <w:pPr>
              <w:numPr>
                <w:ilvl w:val="0"/>
                <w:numId w:val="1"/>
              </w:numPr>
              <w:pBdr>
                <w:top w:space="0" w:sz="0" w:val="nil"/>
                <w:left w:space="0" w:sz="0" w:val="nil"/>
                <w:bottom w:space="0" w:sz="0" w:val="nil"/>
                <w:right w:space="0" w:sz="0" w:val="nil"/>
                <w:between w:space="0" w:sz="0" w:val="nil"/>
              </w:pBdr>
              <w:spacing w:line="276" w:lineRule="auto"/>
              <w:ind w:left="720" w:hanging="360"/>
              <w:jc w:val="both"/>
              <w:rPr/>
            </w:pPr>
            <w:r w:rsidDel="00000000" w:rsidR="00000000" w:rsidRPr="00000000">
              <w:rPr>
                <w:color w:val="000000"/>
                <w:rtl w:val="0"/>
              </w:rPr>
              <w:t xml:space="preserve">Disponibilidad</w:t>
            </w:r>
            <w:r w:rsidDel="00000000" w:rsidR="00000000" w:rsidRPr="00000000">
              <w:rPr>
                <w:rtl w:val="0"/>
              </w:rPr>
            </w:r>
          </w:p>
          <w:p w:rsidR="00000000" w:rsidDel="00000000" w:rsidP="00000000" w:rsidRDefault="00000000" w:rsidRPr="00000000" w14:paraId="0000015F">
            <w:pPr>
              <w:numPr>
                <w:ilvl w:val="0"/>
                <w:numId w:val="1"/>
              </w:numPr>
              <w:pBdr>
                <w:top w:space="0" w:sz="0" w:val="nil"/>
                <w:left w:space="0" w:sz="0" w:val="nil"/>
                <w:bottom w:space="0" w:sz="0" w:val="nil"/>
                <w:right w:space="0" w:sz="0" w:val="nil"/>
                <w:between w:space="0" w:sz="0" w:val="nil"/>
              </w:pBdr>
              <w:spacing w:line="276" w:lineRule="auto"/>
              <w:ind w:left="720" w:hanging="360"/>
              <w:jc w:val="both"/>
              <w:rPr/>
            </w:pPr>
            <w:r w:rsidDel="00000000" w:rsidR="00000000" w:rsidRPr="00000000">
              <w:rPr>
                <w:color w:val="000000"/>
                <w:rtl w:val="0"/>
              </w:rPr>
              <w:t xml:space="preserve">Validez</w:t>
            </w: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Sin embargo, esta clasificación no está universalmente aceptada. En este componente formativo se adicionarán cuatro dimensiones </w:t>
            </w:r>
            <w:r w:rsidDel="00000000" w:rsidR="00000000" w:rsidRPr="00000000">
              <w:rPr>
                <w:i w:val="1"/>
                <w:rtl w:val="0"/>
              </w:rPr>
              <w:t xml:space="preserve">Data Quality</w:t>
            </w:r>
            <w:r w:rsidDel="00000000" w:rsidR="00000000" w:rsidRPr="00000000">
              <w:rPr>
                <w:rtl w:val="0"/>
              </w:rPr>
              <w:t xml:space="preserve"> más: </w:t>
            </w:r>
          </w:p>
          <w:p w:rsidR="00000000" w:rsidDel="00000000" w:rsidP="00000000" w:rsidRDefault="00000000" w:rsidRPr="00000000" w14:paraId="00000161">
            <w:pPr>
              <w:numPr>
                <w:ilvl w:val="0"/>
                <w:numId w:val="9"/>
              </w:numPr>
              <w:pBdr>
                <w:top w:space="0" w:sz="0" w:val="nil"/>
                <w:left w:space="0" w:sz="0" w:val="nil"/>
                <w:bottom w:space="0" w:sz="0" w:val="nil"/>
                <w:right w:space="0" w:sz="0" w:val="nil"/>
                <w:between w:space="0" w:sz="0" w:val="nil"/>
              </w:pBdr>
              <w:spacing w:line="276" w:lineRule="auto"/>
              <w:ind w:left="720" w:hanging="360"/>
              <w:rPr/>
            </w:pPr>
            <w:r w:rsidDel="00000000" w:rsidR="00000000" w:rsidRPr="00000000">
              <w:rPr>
                <w:color w:val="000000"/>
                <w:rtl w:val="0"/>
              </w:rPr>
              <w:t xml:space="preserve">Actualizado</w:t>
            </w:r>
            <w:r w:rsidDel="00000000" w:rsidR="00000000" w:rsidRPr="00000000">
              <w:rPr>
                <w:rtl w:val="0"/>
              </w:rPr>
            </w:r>
          </w:p>
          <w:p w:rsidR="00000000" w:rsidDel="00000000" w:rsidP="00000000" w:rsidRDefault="00000000" w:rsidRPr="00000000" w14:paraId="00000162">
            <w:pPr>
              <w:numPr>
                <w:ilvl w:val="0"/>
                <w:numId w:val="9"/>
              </w:numPr>
              <w:pBdr>
                <w:top w:space="0" w:sz="0" w:val="nil"/>
                <w:left w:space="0" w:sz="0" w:val="nil"/>
                <w:bottom w:space="0" w:sz="0" w:val="nil"/>
                <w:right w:space="0" w:sz="0" w:val="nil"/>
                <w:between w:space="0" w:sz="0" w:val="nil"/>
              </w:pBdr>
              <w:spacing w:line="276" w:lineRule="auto"/>
              <w:ind w:left="720" w:hanging="360"/>
              <w:rPr/>
            </w:pPr>
            <w:r w:rsidDel="00000000" w:rsidR="00000000" w:rsidRPr="00000000">
              <w:rPr>
                <w:color w:val="000000"/>
                <w:rtl w:val="0"/>
              </w:rPr>
              <w:t xml:space="preserve">Conformidad</w:t>
            </w:r>
            <w:r w:rsidDel="00000000" w:rsidR="00000000" w:rsidRPr="00000000">
              <w:rPr>
                <w:rtl w:val="0"/>
              </w:rPr>
            </w:r>
          </w:p>
          <w:p w:rsidR="00000000" w:rsidDel="00000000" w:rsidP="00000000" w:rsidRDefault="00000000" w:rsidRPr="00000000" w14:paraId="00000163">
            <w:pPr>
              <w:numPr>
                <w:ilvl w:val="0"/>
                <w:numId w:val="9"/>
              </w:numPr>
              <w:pBdr>
                <w:top w:space="0" w:sz="0" w:val="nil"/>
                <w:left w:space="0" w:sz="0" w:val="nil"/>
                <w:bottom w:space="0" w:sz="0" w:val="nil"/>
                <w:right w:space="0" w:sz="0" w:val="nil"/>
                <w:between w:space="0" w:sz="0" w:val="nil"/>
              </w:pBdr>
              <w:spacing w:line="276" w:lineRule="auto"/>
              <w:ind w:left="720" w:hanging="360"/>
              <w:rPr/>
            </w:pPr>
            <w:r w:rsidDel="00000000" w:rsidR="00000000" w:rsidRPr="00000000">
              <w:rPr>
                <w:color w:val="000000"/>
                <w:rtl w:val="0"/>
              </w:rPr>
              <w:t xml:space="preserve">Integridad</w:t>
            </w:r>
            <w:r w:rsidDel="00000000" w:rsidR="00000000" w:rsidRPr="00000000">
              <w:rPr>
                <w:rtl w:val="0"/>
              </w:rPr>
            </w:r>
          </w:p>
          <w:p w:rsidR="00000000" w:rsidDel="00000000" w:rsidP="00000000" w:rsidRDefault="00000000" w:rsidRPr="00000000" w14:paraId="00000164">
            <w:pPr>
              <w:numPr>
                <w:ilvl w:val="0"/>
                <w:numId w:val="9"/>
              </w:numPr>
              <w:pBdr>
                <w:top w:space="0" w:sz="0" w:val="nil"/>
                <w:left w:space="0" w:sz="0" w:val="nil"/>
                <w:bottom w:space="0" w:sz="0" w:val="nil"/>
                <w:right w:space="0" w:sz="0" w:val="nil"/>
                <w:between w:space="0" w:sz="0" w:val="nil"/>
              </w:pBdr>
              <w:spacing w:line="276" w:lineRule="auto"/>
              <w:ind w:left="720" w:hanging="360"/>
              <w:rPr/>
            </w:pPr>
            <w:r w:rsidDel="00000000" w:rsidR="00000000" w:rsidRPr="00000000">
              <w:rPr>
                <w:color w:val="000000"/>
                <w:rtl w:val="0"/>
              </w:rPr>
              <w:t xml:space="preserve">Precisión</w:t>
            </w:r>
            <w:r w:rsidDel="00000000" w:rsidR="00000000" w:rsidRPr="00000000">
              <w:rPr>
                <w:rtl w:val="0"/>
              </w:rPr>
            </w:r>
          </w:p>
        </w:tc>
      </w:tr>
    </w:tbl>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b w:val="1"/>
        </w:rPr>
      </w:pPr>
      <w:sdt>
        <w:sdtPr>
          <w:tag w:val="goog_rdk_157"/>
        </w:sdtPr>
        <w:sdtContent>
          <w:r w:rsidDel="00000000" w:rsidR="00000000" w:rsidRPr="00000000">
            <w:rPr>
              <w:b w:val="1"/>
              <w:highlight w:val="green"/>
              <w:rtl w:val="0"/>
              <w:rPrChange w:author="USER" w:id="24" w:date="2022-09-08T11:09:00Z">
                <w:rPr>
                  <w:b w:val="1"/>
                  <w:highlight w:val="yellow"/>
                </w:rPr>
              </w:rPrChange>
            </w:rPr>
            <w:t xml:space="preserve">Ver Anexo2: CF10_Dimensiones Quality</w:t>
          </w:r>
        </w:sdtContent>
      </w:sdt>
      <w:r w:rsidDel="00000000" w:rsidR="00000000" w:rsidRPr="00000000">
        <w:rPr>
          <w:rtl w:val="0"/>
        </w:rPr>
      </w:r>
    </w:p>
    <w:p w:rsidR="00000000" w:rsidDel="00000000" w:rsidP="00000000" w:rsidRDefault="00000000" w:rsidRPr="00000000" w14:paraId="00000168">
      <w:pPr>
        <w:rPr>
          <w:b w:val="1"/>
        </w:rPr>
      </w:pPr>
      <w:r w:rsidDel="00000000" w:rsidR="00000000" w:rsidRPr="00000000">
        <w:rPr>
          <w:rtl w:val="0"/>
        </w:rPr>
      </w:r>
    </w:p>
    <w:tbl>
      <w:tblPr>
        <w:tblStyle w:val="Table18"/>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9"/>
        <w:gridCol w:w="5089"/>
        <w:gridCol w:w="6583"/>
        <w:tblGridChange w:id="0">
          <w:tblGrid>
            <w:gridCol w:w="1739"/>
            <w:gridCol w:w="5089"/>
            <w:gridCol w:w="658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9">
            <w:pPr>
              <w:widowControl w:val="0"/>
              <w:spacing w:line="240" w:lineRule="auto"/>
              <w:jc w:val="center"/>
              <w:rPr>
                <w:b w:val="1"/>
              </w:rPr>
            </w:pPr>
            <w:bookmarkStart w:colFirst="0" w:colLast="0" w:name="_heading=h.4d34og8" w:id="13"/>
            <w:bookmarkEnd w:id="13"/>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6A">
            <w:pPr>
              <w:pStyle w:val="Title"/>
              <w:widowControl w:val="0"/>
              <w:spacing w:line="240" w:lineRule="auto"/>
              <w:jc w:val="center"/>
              <w:rPr>
                <w:sz w:val="22"/>
                <w:szCs w:val="22"/>
              </w:rPr>
            </w:pPr>
            <w:r w:rsidDel="00000000" w:rsidR="00000000" w:rsidRPr="00000000">
              <w:rPr>
                <w:sz w:val="22"/>
                <w:szCs w:val="22"/>
                <w:highlight w:val="green"/>
                <w:rtl w:val="0"/>
              </w:rPr>
              <w:t xml:space="preserve">Infografía interactiva Modal</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C">
            <w:pPr>
              <w:widowControl w:val="0"/>
              <w:spacing w:line="240" w:lineRule="auto"/>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6D">
            <w:pPr>
              <w:widowControl w:val="0"/>
              <w:spacing w:line="240" w:lineRule="auto"/>
              <w:rPr/>
            </w:pPr>
            <w:r w:rsidDel="00000000" w:rsidR="00000000" w:rsidRPr="00000000">
              <w:rPr>
                <w:rtl w:val="0"/>
              </w:rPr>
              <w:t xml:space="preserve">Para una resolución integral del problema de calidad de datos, es necesario realizar un análisis de cada parámetro, lo que permitirá resolver todas las dudas que existen en el proceso y con ello reducir el riesgo de falla del proceso.</w:t>
            </w:r>
          </w:p>
          <w:p w:rsidR="00000000" w:rsidDel="00000000" w:rsidP="00000000" w:rsidRDefault="00000000" w:rsidRPr="00000000" w14:paraId="0000016E">
            <w:pPr>
              <w:widowControl w:val="0"/>
              <w:spacing w:line="240" w:lineRule="auto"/>
              <w:rPr/>
            </w:pPr>
            <w:r w:rsidDel="00000000" w:rsidR="00000000" w:rsidRPr="00000000">
              <w:rPr>
                <w:rtl w:val="0"/>
              </w:rPr>
            </w:r>
          </w:p>
          <w:p w:rsidR="00000000" w:rsidDel="00000000" w:rsidP="00000000" w:rsidRDefault="00000000" w:rsidRPr="00000000" w14:paraId="0000016F">
            <w:pPr>
              <w:widowControl w:val="0"/>
              <w:spacing w:line="240" w:lineRule="auto"/>
              <w:rPr/>
            </w:pPr>
            <w:r w:rsidDel="00000000" w:rsidR="00000000" w:rsidRPr="00000000">
              <w:rPr>
                <w:rtl w:val="0"/>
              </w:rPr>
              <w:t xml:space="preserve">En la siguiente infografía podrá apreciar de manera más gráfica las diez dimensiones medibles que definen la calidad de los datos o Data Quality.</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71">
            <w:pPr>
              <w:widowControl w:val="0"/>
              <w:spacing w:line="240" w:lineRule="auto"/>
              <w:rPr>
                <w:b w:val="1"/>
              </w:rPr>
            </w:pPr>
            <w:r w:rsidDel="00000000" w:rsidR="00000000" w:rsidRPr="00000000">
              <w:rPr>
                <w:b w:val="1"/>
                <w:rtl w:val="0"/>
              </w:rPr>
              <w:t xml:space="preserve">Figura 4</w:t>
            </w:r>
          </w:p>
          <w:p w:rsidR="00000000" w:rsidDel="00000000" w:rsidP="00000000" w:rsidRDefault="00000000" w:rsidRPr="00000000" w14:paraId="00000172">
            <w:pPr>
              <w:widowControl w:val="0"/>
              <w:spacing w:line="240" w:lineRule="auto"/>
              <w:rPr>
                <w:b w:val="1"/>
              </w:rPr>
            </w:pPr>
            <w:sdt>
              <w:sdtPr>
                <w:tag w:val="goog_rdk_158"/>
              </w:sdtPr>
              <w:sdtContent>
                <w:r w:rsidDel="00000000" w:rsidR="00000000" w:rsidRPr="00000000">
                  <w:rPr>
                    <w:i w:val="1"/>
                    <w:color w:val="000000"/>
                    <w:sz w:val="18"/>
                    <w:szCs w:val="18"/>
                    <w:rtl w:val="0"/>
                    <w:rPrChange w:author="USER" w:id="25" w:date="2022-09-08T11:09:00Z">
                      <w:rPr>
                        <w:i w:val="1"/>
                        <w:color w:val="000000"/>
                        <w:sz w:val="18"/>
                        <w:szCs w:val="18"/>
                        <w:highlight w:val="yellow"/>
                      </w:rPr>
                    </w:rPrChange>
                  </w:rPr>
                  <w:t xml:space="preserve">Dimensiones que definen la calidad de los datos</w:t>
                </w:r>
              </w:sdtContent>
            </w:sdt>
            <w:r w:rsidDel="00000000" w:rsidR="00000000" w:rsidRPr="00000000">
              <w:rPr>
                <w:rtl w:val="0"/>
              </w:rPr>
            </w:r>
          </w:p>
          <w:p w:rsidR="00000000" w:rsidDel="00000000" w:rsidP="00000000" w:rsidRDefault="00000000" w:rsidRPr="00000000" w14:paraId="00000173">
            <w:pPr>
              <w:widowControl w:val="0"/>
              <w:spacing w:line="240" w:lineRule="auto"/>
              <w:jc w:val="center"/>
              <w:rPr/>
            </w:pPr>
            <w:r w:rsidDel="00000000" w:rsidR="00000000" w:rsidRPr="00000000">
              <w:rPr/>
              <w:drawing>
                <wp:inline distB="114300" distT="114300" distL="114300" distR="114300">
                  <wp:extent cx="4742740" cy="1413668"/>
                  <wp:effectExtent b="0" l="0" r="0" t="0"/>
                  <wp:docPr id="616" name="image61.png"/>
                  <a:graphic>
                    <a:graphicData uri="http://schemas.openxmlformats.org/drawingml/2006/picture">
                      <pic:pic>
                        <pic:nvPicPr>
                          <pic:cNvPr id="0" name="image61.png"/>
                          <pic:cNvPicPr preferRelativeResize="0"/>
                        </pic:nvPicPr>
                        <pic:blipFill>
                          <a:blip r:embed="rId40"/>
                          <a:srcRect b="0" l="0" r="0" t="0"/>
                          <a:stretch>
                            <a:fillRect/>
                          </a:stretch>
                        </pic:blipFill>
                        <pic:spPr>
                          <a:xfrm>
                            <a:off x="0" y="0"/>
                            <a:ext cx="4742740" cy="1413668"/>
                          </a:xfrm>
                          <a:prstGeom prst="rect"/>
                          <a:ln/>
                        </pic:spPr>
                      </pic:pic>
                    </a:graphicData>
                  </a:graphic>
                </wp:inline>
              </w:drawing>
            </w:r>
            <w:r w:rsidDel="00000000" w:rsidR="00000000" w:rsidRPr="00000000">
              <w:rPr>
                <w:rtl w:val="0"/>
              </w:rPr>
            </w:r>
          </w:p>
          <w:sdt>
            <w:sdtPr>
              <w:tag w:val="goog_rdk_160"/>
            </w:sdtPr>
            <w:sdtContent>
              <w:p w:rsidR="00000000" w:rsidDel="00000000" w:rsidP="00000000" w:rsidRDefault="00000000" w:rsidRPr="00000000" w14:paraId="00000174">
                <w:pPr>
                  <w:widowControl w:val="0"/>
                  <w:rPr>
                    <w:color w:val="666666"/>
                    <w:rPrChange w:author="USER" w:id="26" w:date="2022-09-08T11:09:00Z">
                      <w:rPr>
                        <w:color w:val="666666"/>
                        <w:highlight w:val="yellow"/>
                      </w:rPr>
                    </w:rPrChange>
                  </w:rPr>
                </w:pPr>
                <w:sdt>
                  <w:sdtPr>
                    <w:tag w:val="goog_rdk_159"/>
                  </w:sdtPr>
                  <w:sdtContent>
                    <w:r w:rsidDel="00000000" w:rsidR="00000000" w:rsidRPr="00000000">
                      <w:rPr>
                        <w:color w:val="666666"/>
                        <w:rtl w:val="0"/>
                        <w:rPrChange w:author="USER" w:id="26" w:date="2022-09-08T11:09:00Z">
                          <w:rPr>
                            <w:color w:val="666666"/>
                            <w:highlight w:val="yellow"/>
                          </w:rPr>
                        </w:rPrChange>
                      </w:rPr>
                      <w:t xml:space="preserve">Imagen de muestra, donde cada ítem tiene una imagen que representa el proceso.</w:t>
                    </w:r>
                  </w:sdtContent>
                </w:sdt>
              </w:p>
            </w:sdtContent>
          </w:sdt>
          <w:p w:rsidR="00000000" w:rsidDel="00000000" w:rsidP="00000000" w:rsidRDefault="00000000" w:rsidRPr="00000000" w14:paraId="00000175">
            <w:pPr>
              <w:widowControl w:val="0"/>
              <w:spacing w:line="240" w:lineRule="auto"/>
              <w:jc w:val="center"/>
              <w:rPr/>
            </w:pPr>
            <w:sdt>
              <w:sdtPr>
                <w:tag w:val="goog_rdk_161"/>
              </w:sdtPr>
              <w:sdtContent>
                <w:r w:rsidDel="00000000" w:rsidR="00000000" w:rsidRPr="00000000">
                  <w:rPr>
                    <w:sz w:val="16"/>
                    <w:szCs w:val="16"/>
                    <w:rtl w:val="0"/>
                    <w:rPrChange w:author="USER" w:id="26" w:date="2022-09-08T11:09:00Z">
                      <w:rPr>
                        <w:sz w:val="16"/>
                        <w:szCs w:val="16"/>
                        <w:highlight w:val="yellow"/>
                      </w:rPr>
                    </w:rPrChange>
                  </w:rPr>
                  <w:t xml:space="preserve">Imagen: 228131_i114</w:t>
                </w:r>
              </w:sdtContent>
            </w:sdt>
            <w:r w:rsidDel="00000000" w:rsidR="00000000" w:rsidRPr="00000000">
              <w:rPr>
                <w:rtl w:val="0"/>
              </w:rPr>
              <w:t xml:space="preserve">     </w:t>
            </w:r>
          </w:p>
          <w:p w:rsidR="00000000" w:rsidDel="00000000" w:rsidP="00000000" w:rsidRDefault="00000000" w:rsidRPr="00000000" w14:paraId="00000176">
            <w:pPr>
              <w:widowControl w:val="0"/>
              <w:spacing w:line="240" w:lineRule="auto"/>
              <w:rPr/>
            </w:pPr>
            <w:r w:rsidDel="00000000" w:rsidR="00000000" w:rsidRPr="00000000">
              <w:rPr>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9">
            <w:pPr>
              <w:widowControl w:val="0"/>
              <w:spacing w:line="240" w:lineRule="auto"/>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7A">
            <w:pPr>
              <w:widowControl w:val="0"/>
              <w:spacing w:line="240" w:lineRule="auto"/>
              <w:rPr/>
            </w:pPr>
            <w:sdt>
              <w:sdtPr>
                <w:tag w:val="goog_rdk_162"/>
              </w:sdtPr>
              <w:sdtContent>
                <w:r w:rsidDel="00000000" w:rsidR="00000000" w:rsidRPr="00000000">
                  <w:rPr>
                    <w:sz w:val="16"/>
                    <w:szCs w:val="16"/>
                    <w:rtl w:val="0"/>
                    <w:rPrChange w:author="USER" w:id="27" w:date="2022-09-08T11:09:00Z">
                      <w:rPr>
                        <w:sz w:val="16"/>
                        <w:szCs w:val="16"/>
                        <w:highlight w:val="yellow"/>
                      </w:rPr>
                    </w:rPrChange>
                  </w:rPr>
                  <w:t xml:space="preserve">228131_i114</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C">
            <w:pPr>
              <w:widowControl w:val="0"/>
              <w:spacing w:line="240" w:lineRule="auto"/>
              <w:rPr>
                <w:b w:val="1"/>
              </w:rPr>
            </w:pPr>
            <w:r w:rsidDel="00000000" w:rsidR="00000000" w:rsidRPr="00000000">
              <w:rPr>
                <w:b w:val="1"/>
                <w:rtl w:val="0"/>
              </w:rPr>
              <w:t xml:space="preserve">Precisión</w:t>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pBdr>
                <w:top w:space="0" w:sz="0" w:val="nil"/>
                <w:left w:space="0" w:sz="0" w:val="nil"/>
                <w:bottom w:space="0" w:sz="0" w:val="nil"/>
                <w:right w:space="0" w:sz="0" w:val="nil"/>
                <w:between w:space="0" w:sz="0" w:val="nil"/>
              </w:pBdr>
              <w:rPr>
                <w:color w:val="666666"/>
              </w:rPr>
            </w:pPr>
            <w:r w:rsidDel="00000000" w:rsidR="00000000" w:rsidRPr="00000000">
              <w:rPr>
                <w:rtl w:val="0"/>
              </w:rPr>
              <w:t xml:space="preserve">Grado en que los datos representan la realidad.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Precisión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285875" cy="1038225"/>
                      <wp:effectExtent b="0" l="0" r="0" t="0"/>
                      <wp:wrapSquare wrapText="bothSides" distB="0" distT="0" distL="114300" distR="114300"/>
                      <wp:docPr id="543" name=""/>
                      <a:graphic>
                        <a:graphicData uri="http://schemas.microsoft.com/office/word/2010/wordprocessingShape">
                          <wps:wsp>
                            <wps:cNvSpPr/>
                            <wps:cNvPr id="8" name="Shape 8"/>
                            <wps:spPr>
                              <a:xfrm>
                                <a:off x="4726875" y="3284700"/>
                                <a:ext cx="1238250" cy="990600"/>
                              </a:xfrm>
                              <a:prstGeom prst="rect">
                                <a:avLst/>
                              </a:prstGeom>
                              <a:blipFill rotWithShape="1">
                                <a:blip r:embed="rId41">
                                  <a:alphaModFix/>
                                </a:blip>
                                <a:stretch>
                                  <a:fillRect b="-3991" l="0" r="0" t="-3993"/>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285875" cy="1038225"/>
                      <wp:effectExtent b="0" l="0" r="0" t="0"/>
                      <wp:wrapSquare wrapText="bothSides" distB="0" distT="0" distL="114300" distR="114300"/>
                      <wp:docPr id="543" name="image73.png"/>
                      <a:graphic>
                        <a:graphicData uri="http://schemas.openxmlformats.org/drawingml/2006/picture">
                          <pic:pic>
                            <pic:nvPicPr>
                              <pic:cNvPr id="0" name="image73.png"/>
                              <pic:cNvPicPr preferRelativeResize="0"/>
                            </pic:nvPicPr>
                            <pic:blipFill>
                              <a:blip r:embed="rId42"/>
                              <a:srcRect/>
                              <a:stretch>
                                <a:fillRect/>
                              </a:stretch>
                            </pic:blipFill>
                            <pic:spPr>
                              <a:xfrm>
                                <a:off x="0" y="0"/>
                                <a:ext cx="1285875" cy="1038225"/>
                              </a:xfrm>
                              <a:prstGeom prst="rect"/>
                              <a:ln/>
                            </pic:spPr>
                          </pic:pic>
                        </a:graphicData>
                      </a:graphic>
                    </wp:anchor>
                  </w:drawing>
                </mc:Fallback>
              </mc:AlternateContent>
            </w:r>
          </w:p>
          <w:p w:rsidR="00000000" w:rsidDel="00000000" w:rsidP="00000000" w:rsidRDefault="00000000" w:rsidRPr="00000000" w14:paraId="0000017F">
            <w:pPr>
              <w:widowControl w:val="0"/>
              <w:pBdr>
                <w:top w:space="0" w:sz="0" w:val="nil"/>
                <w:left w:space="0" w:sz="0" w:val="nil"/>
                <w:bottom w:space="0" w:sz="0" w:val="nil"/>
                <w:right w:space="0" w:sz="0" w:val="nil"/>
                <w:between w:space="0" w:sz="0" w:val="nil"/>
              </w:pBdr>
              <w:rPr>
                <w:b w:val="1"/>
                <w:color w:val="a6a6a6"/>
                <w:sz w:val="18"/>
                <w:szCs w:val="18"/>
              </w:rPr>
            </w:pPr>
            <w:r w:rsidDel="00000000" w:rsidR="00000000" w:rsidRPr="00000000">
              <w:rPr>
                <w:b w:val="1"/>
                <w:color w:val="a6a6a6"/>
                <w:sz w:val="18"/>
                <w:szCs w:val="18"/>
                <w:rtl w:val="0"/>
              </w:rPr>
              <w:t xml:space="preserve">Imagen de muestra</w:t>
            </w:r>
          </w:p>
          <w:p w:rsidR="00000000" w:rsidDel="00000000" w:rsidP="00000000" w:rsidRDefault="00000000" w:rsidRPr="00000000" w14:paraId="00000180">
            <w:pPr>
              <w:widowControl w:val="0"/>
              <w:spacing w:line="240" w:lineRule="auto"/>
              <w:rPr/>
            </w:pPr>
            <w:r w:rsidDel="00000000" w:rsidR="00000000" w:rsidRPr="00000000">
              <w:rPr>
                <w:b w:val="1"/>
                <w:color w:val="a6a6a6"/>
                <w:sz w:val="18"/>
                <w:szCs w:val="18"/>
                <w:rtl w:val="0"/>
              </w:rPr>
              <w:t xml:space="preserve">Se puede construir como una línea de tiempo, pero con imágenes que representen cada proceso y al acercar el mouse, muestran la corta descripción: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1">
            <w:pPr>
              <w:widowControl w:val="0"/>
              <w:spacing w:line="240" w:lineRule="auto"/>
              <w:rPr>
                <w:b w:val="1"/>
              </w:rPr>
            </w:pPr>
            <w:r w:rsidDel="00000000" w:rsidR="00000000" w:rsidRPr="00000000">
              <w:rPr>
                <w:b w:val="1"/>
                <w:rtl w:val="0"/>
              </w:rPr>
              <w:t xml:space="preserve">Completitud </w:t>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spacing w:line="240" w:lineRule="auto"/>
              <w:rPr/>
            </w:pPr>
            <w:r w:rsidDel="00000000" w:rsidR="00000000" w:rsidRPr="00000000">
              <w:rPr>
                <w:rtl w:val="0"/>
              </w:rPr>
              <w:t xml:space="preserve">Se establece como el porcentaje de datos poblados frente a la posibilidad de cumplimiento del 100 %.</w:t>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Completitud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111100" cy="871959"/>
                      <wp:effectExtent b="0" l="0" r="0" t="0"/>
                      <wp:wrapSquare wrapText="bothSides" distB="0" distT="0" distL="114300" distR="114300"/>
                      <wp:docPr id="538" name=""/>
                      <a:graphic>
                        <a:graphicData uri="http://schemas.microsoft.com/office/word/2010/wordprocessingShape">
                          <wps:wsp>
                            <wps:cNvSpPr/>
                            <wps:cNvPr id="3" name="Shape 3"/>
                            <wps:spPr>
                              <a:xfrm>
                                <a:off x="4814263" y="3367833"/>
                                <a:ext cx="1063475" cy="824334"/>
                              </a:xfrm>
                              <a:prstGeom prst="rect">
                                <a:avLst/>
                              </a:prstGeom>
                              <a:blipFill rotWithShape="1">
                                <a:blip r:embed="rId43">
                                  <a:alphaModFix/>
                                </a:blip>
                                <a:stretch>
                                  <a:fillRect b="-4584" l="4294" r="4294" t="-4585"/>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111100" cy="871959"/>
                      <wp:effectExtent b="0" l="0" r="0" t="0"/>
                      <wp:wrapSquare wrapText="bothSides" distB="0" distT="0" distL="114300" distR="114300"/>
                      <wp:docPr id="538" name="image50.png"/>
                      <a:graphic>
                        <a:graphicData uri="http://schemas.openxmlformats.org/drawingml/2006/picture">
                          <pic:pic>
                            <pic:nvPicPr>
                              <pic:cNvPr id="0" name="image50.png"/>
                              <pic:cNvPicPr preferRelativeResize="0"/>
                            </pic:nvPicPr>
                            <pic:blipFill>
                              <a:blip r:embed="rId44"/>
                              <a:srcRect/>
                              <a:stretch>
                                <a:fillRect/>
                              </a:stretch>
                            </pic:blipFill>
                            <pic:spPr>
                              <a:xfrm>
                                <a:off x="0" y="0"/>
                                <a:ext cx="1111100" cy="871959"/>
                              </a:xfrm>
                              <a:prstGeom prst="rect"/>
                              <a:ln/>
                            </pic:spPr>
                          </pic:pic>
                        </a:graphicData>
                      </a:graphic>
                    </wp:anchor>
                  </w:drawing>
                </mc:Fallback>
              </mc:AlternateContent>
            </w:r>
          </w:p>
          <w:p w:rsidR="00000000" w:rsidDel="00000000" w:rsidP="00000000" w:rsidRDefault="00000000" w:rsidRPr="00000000" w14:paraId="00000184">
            <w:pPr>
              <w:widowControl w:val="0"/>
              <w:pBdr>
                <w:top w:space="0" w:sz="0" w:val="nil"/>
                <w:left w:space="0" w:sz="0" w:val="nil"/>
                <w:bottom w:space="0" w:sz="0" w:val="nil"/>
                <w:right w:space="0" w:sz="0" w:val="nil"/>
                <w:between w:space="0" w:sz="0" w:val="nil"/>
              </w:pBdr>
              <w:rPr>
                <w:b w:val="1"/>
                <w:color w:val="a6a6a6"/>
                <w:sz w:val="18"/>
                <w:szCs w:val="18"/>
              </w:rPr>
            </w:pPr>
            <w:r w:rsidDel="00000000" w:rsidR="00000000" w:rsidRPr="00000000">
              <w:rPr>
                <w:b w:val="1"/>
                <w:color w:val="a6a6a6"/>
                <w:sz w:val="18"/>
                <w:szCs w:val="18"/>
                <w:rtl w:val="0"/>
              </w:rPr>
              <w:t xml:space="preserve">Imagen de muestra</w:t>
            </w:r>
          </w:p>
          <w:p w:rsidR="00000000" w:rsidDel="00000000" w:rsidP="00000000" w:rsidRDefault="00000000" w:rsidRPr="00000000" w14:paraId="0000018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6">
            <w:pPr>
              <w:widowControl w:val="0"/>
              <w:spacing w:line="240" w:lineRule="auto"/>
              <w:rPr>
                <w:b w:val="1"/>
              </w:rPr>
            </w:pPr>
            <w:r w:rsidDel="00000000" w:rsidR="00000000" w:rsidRPr="00000000">
              <w:rPr>
                <w:b w:val="1"/>
                <w:rtl w:val="0"/>
              </w:rPr>
              <w:t xml:space="preserve">Consistencia </w:t>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spacing w:line="240" w:lineRule="auto"/>
              <w:rPr/>
            </w:pPr>
            <w:r w:rsidDel="00000000" w:rsidR="00000000" w:rsidRPr="00000000">
              <w:rPr>
                <w:rtl w:val="0"/>
              </w:rPr>
              <w:t xml:space="preserve">Cercanía y uniformidad de los datos con otras tablas o un conjunto de datos de referencia.</w:t>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Consistencia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963252" cy="871960"/>
                      <wp:effectExtent b="0" l="0" r="0" t="0"/>
                      <wp:wrapSquare wrapText="bothSides" distB="0" distT="0" distL="114300" distR="114300"/>
                      <wp:docPr id="551" name=""/>
                      <a:graphic>
                        <a:graphicData uri="http://schemas.microsoft.com/office/word/2010/wordprocessingShape">
                          <wps:wsp>
                            <wps:cNvSpPr/>
                            <wps:cNvPr id="73" name="Shape 73"/>
                            <wps:spPr>
                              <a:xfrm>
                                <a:off x="4888187" y="3367833"/>
                                <a:ext cx="915627" cy="824335"/>
                              </a:xfrm>
                              <a:prstGeom prst="rect">
                                <a:avLst/>
                              </a:prstGeom>
                              <a:blipFill rotWithShape="1">
                                <a:blip r:embed="rId45">
                                  <a:alphaModFix/>
                                </a:blip>
                                <a:stretch>
                                  <a:fillRect b="-6991" l="0" r="0" t="-6992"/>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963252" cy="871960"/>
                      <wp:effectExtent b="0" l="0" r="0" t="0"/>
                      <wp:wrapSquare wrapText="bothSides" distB="0" distT="0" distL="114300" distR="114300"/>
                      <wp:docPr id="551" name="image85.png"/>
                      <a:graphic>
                        <a:graphicData uri="http://schemas.openxmlformats.org/drawingml/2006/picture">
                          <pic:pic>
                            <pic:nvPicPr>
                              <pic:cNvPr id="0" name="image85.png"/>
                              <pic:cNvPicPr preferRelativeResize="0"/>
                            </pic:nvPicPr>
                            <pic:blipFill>
                              <a:blip r:embed="rId46"/>
                              <a:srcRect/>
                              <a:stretch>
                                <a:fillRect/>
                              </a:stretch>
                            </pic:blipFill>
                            <pic:spPr>
                              <a:xfrm>
                                <a:off x="0" y="0"/>
                                <a:ext cx="963252" cy="871960"/>
                              </a:xfrm>
                              <a:prstGeom prst="rect"/>
                              <a:ln/>
                            </pic:spPr>
                          </pic:pic>
                        </a:graphicData>
                      </a:graphic>
                    </wp:anchor>
                  </w:drawing>
                </mc:Fallback>
              </mc:AlternateContent>
            </w:r>
          </w:p>
          <w:p w:rsidR="00000000" w:rsidDel="00000000" w:rsidP="00000000" w:rsidRDefault="00000000" w:rsidRPr="00000000" w14:paraId="00000189">
            <w:pPr>
              <w:widowControl w:val="0"/>
              <w:pBdr>
                <w:top w:space="0" w:sz="0" w:val="nil"/>
                <w:left w:space="0" w:sz="0" w:val="nil"/>
                <w:bottom w:space="0" w:sz="0" w:val="nil"/>
                <w:right w:space="0" w:sz="0" w:val="nil"/>
                <w:between w:space="0" w:sz="0" w:val="nil"/>
              </w:pBdr>
              <w:rPr>
                <w:b w:val="1"/>
                <w:color w:val="a6a6a6"/>
                <w:sz w:val="18"/>
                <w:szCs w:val="18"/>
              </w:rPr>
            </w:pPr>
            <w:r w:rsidDel="00000000" w:rsidR="00000000" w:rsidRPr="00000000">
              <w:rPr>
                <w:b w:val="1"/>
                <w:color w:val="a6a6a6"/>
                <w:sz w:val="18"/>
                <w:szCs w:val="18"/>
                <w:rtl w:val="0"/>
              </w:rPr>
              <w:t xml:space="preserve">Imagen de muestra</w:t>
            </w:r>
          </w:p>
          <w:p w:rsidR="00000000" w:rsidDel="00000000" w:rsidP="00000000" w:rsidRDefault="00000000" w:rsidRPr="00000000" w14:paraId="0000018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B">
            <w:pPr>
              <w:widowControl w:val="0"/>
              <w:spacing w:line="240" w:lineRule="auto"/>
              <w:rPr>
                <w:b w:val="1"/>
              </w:rPr>
            </w:pPr>
            <w:r w:rsidDel="00000000" w:rsidR="00000000" w:rsidRPr="00000000">
              <w:rPr>
                <w:b w:val="1"/>
                <w:rtl w:val="0"/>
              </w:rPr>
              <w:t xml:space="preserve">Unicidad </w:t>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spacing w:line="240" w:lineRule="auto"/>
              <w:rPr/>
            </w:pPr>
            <w:r w:rsidDel="00000000" w:rsidR="00000000" w:rsidRPr="00000000">
              <w:rPr>
                <w:rtl w:val="0"/>
              </w:rPr>
              <w:t xml:space="preserve">Registro único de cada evento.</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Unicidad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857713" cy="762606"/>
                      <wp:effectExtent b="0" l="0" r="0" t="0"/>
                      <wp:wrapSquare wrapText="bothSides" distB="0" distT="0" distL="114300" distR="114300"/>
                      <wp:docPr id="537" name=""/>
                      <a:graphic>
                        <a:graphicData uri="http://schemas.microsoft.com/office/word/2010/wordprocessingShape">
                          <wps:wsp>
                            <wps:cNvSpPr/>
                            <wps:cNvPr id="2" name="Shape 2"/>
                            <wps:spPr>
                              <a:xfrm>
                                <a:off x="4940956" y="3422510"/>
                                <a:ext cx="810088" cy="714981"/>
                              </a:xfrm>
                              <a:prstGeom prst="rect">
                                <a:avLst/>
                              </a:prstGeom>
                              <a:blipFill rotWithShape="1">
                                <a:blip r:embed="rId47">
                                  <a:alphaModFix/>
                                </a:blip>
                                <a:stretch>
                                  <a:fillRect b="0" l="-6992" r="-6991"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857713" cy="762606"/>
                      <wp:effectExtent b="0" l="0" r="0" t="0"/>
                      <wp:wrapSquare wrapText="bothSides" distB="0" distT="0" distL="114300" distR="114300"/>
                      <wp:docPr id="537" name="image49.png"/>
                      <a:graphic>
                        <a:graphicData uri="http://schemas.openxmlformats.org/drawingml/2006/picture">
                          <pic:pic>
                            <pic:nvPicPr>
                              <pic:cNvPr id="0" name="image49.png"/>
                              <pic:cNvPicPr preferRelativeResize="0"/>
                            </pic:nvPicPr>
                            <pic:blipFill>
                              <a:blip r:embed="rId48"/>
                              <a:srcRect/>
                              <a:stretch>
                                <a:fillRect/>
                              </a:stretch>
                            </pic:blipFill>
                            <pic:spPr>
                              <a:xfrm>
                                <a:off x="0" y="0"/>
                                <a:ext cx="857713" cy="762606"/>
                              </a:xfrm>
                              <a:prstGeom prst="rect"/>
                              <a:ln/>
                            </pic:spPr>
                          </pic:pic>
                        </a:graphicData>
                      </a:graphic>
                    </wp:anchor>
                  </w:drawing>
                </mc:Fallback>
              </mc:AlternateContent>
            </w:r>
          </w:p>
          <w:p w:rsidR="00000000" w:rsidDel="00000000" w:rsidP="00000000" w:rsidRDefault="00000000" w:rsidRPr="00000000" w14:paraId="0000018E">
            <w:pPr>
              <w:widowControl w:val="0"/>
              <w:pBdr>
                <w:top w:space="0" w:sz="0" w:val="nil"/>
                <w:left w:space="0" w:sz="0" w:val="nil"/>
                <w:bottom w:space="0" w:sz="0" w:val="nil"/>
                <w:right w:space="0" w:sz="0" w:val="nil"/>
                <w:between w:space="0" w:sz="0" w:val="nil"/>
              </w:pBdr>
              <w:rPr>
                <w:b w:val="1"/>
                <w:color w:val="a6a6a6"/>
                <w:sz w:val="18"/>
                <w:szCs w:val="18"/>
              </w:rPr>
            </w:pPr>
            <w:r w:rsidDel="00000000" w:rsidR="00000000" w:rsidRPr="00000000">
              <w:rPr>
                <w:b w:val="1"/>
                <w:color w:val="a6a6a6"/>
                <w:sz w:val="18"/>
                <w:szCs w:val="18"/>
                <w:rtl w:val="0"/>
              </w:rPr>
              <w:t xml:space="preserve">Imagen de muestra</w:t>
            </w:r>
          </w:p>
          <w:p w:rsidR="00000000" w:rsidDel="00000000" w:rsidP="00000000" w:rsidRDefault="00000000" w:rsidRPr="00000000" w14:paraId="0000018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240" w:lineRule="auto"/>
              <w:rPr>
                <w:b w:val="1"/>
              </w:rPr>
            </w:pPr>
            <w:r w:rsidDel="00000000" w:rsidR="00000000" w:rsidRPr="00000000">
              <w:rPr>
                <w:b w:val="1"/>
                <w:rtl w:val="0"/>
              </w:rPr>
              <w:t xml:space="preserve">Validez </w:t>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spacing w:line="240" w:lineRule="auto"/>
              <w:rPr/>
            </w:pPr>
            <w:r w:rsidDel="00000000" w:rsidR="00000000" w:rsidRPr="00000000">
              <w:rPr>
                <w:rtl w:val="0"/>
              </w:rPr>
              <w:t xml:space="preserve">Proximidad del valor de los datos a valores predeterminados.</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Validez</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111100" cy="871959"/>
                      <wp:effectExtent b="0" l="0" r="0" t="0"/>
                      <wp:wrapSquare wrapText="bothSides" distB="0" distT="0" distL="114300" distR="114300"/>
                      <wp:docPr id="541" name=""/>
                      <a:graphic>
                        <a:graphicData uri="http://schemas.microsoft.com/office/word/2010/wordprocessingShape">
                          <wps:wsp>
                            <wps:cNvSpPr/>
                            <wps:cNvPr id="6" name="Shape 6"/>
                            <wps:spPr>
                              <a:xfrm>
                                <a:off x="4814263" y="3367833"/>
                                <a:ext cx="1063475" cy="824334"/>
                              </a:xfrm>
                              <a:prstGeom prst="rect">
                                <a:avLst/>
                              </a:prstGeom>
                              <a:blipFill rotWithShape="1">
                                <a:blip r:embed="rId49">
                                  <a:alphaModFix/>
                                </a:blip>
                                <a:stretch>
                                  <a:fillRect b="113" l="5042" r="5040" t="111"/>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111100" cy="871959"/>
                      <wp:effectExtent b="0" l="0" r="0" t="0"/>
                      <wp:wrapSquare wrapText="bothSides" distB="0" distT="0" distL="114300" distR="114300"/>
                      <wp:docPr id="541" name="image70.png"/>
                      <a:graphic>
                        <a:graphicData uri="http://schemas.openxmlformats.org/drawingml/2006/picture">
                          <pic:pic>
                            <pic:nvPicPr>
                              <pic:cNvPr id="0" name="image70.png"/>
                              <pic:cNvPicPr preferRelativeResize="0"/>
                            </pic:nvPicPr>
                            <pic:blipFill>
                              <a:blip r:embed="rId50"/>
                              <a:srcRect/>
                              <a:stretch>
                                <a:fillRect/>
                              </a:stretch>
                            </pic:blipFill>
                            <pic:spPr>
                              <a:xfrm>
                                <a:off x="0" y="0"/>
                                <a:ext cx="1111100" cy="871959"/>
                              </a:xfrm>
                              <a:prstGeom prst="rect"/>
                              <a:ln/>
                            </pic:spPr>
                          </pic:pic>
                        </a:graphicData>
                      </a:graphic>
                    </wp:anchor>
                  </w:drawing>
                </mc:Fallback>
              </mc:AlternateContent>
            </w:r>
          </w:p>
          <w:p w:rsidR="00000000" w:rsidDel="00000000" w:rsidP="00000000" w:rsidRDefault="00000000" w:rsidRPr="00000000" w14:paraId="00000193">
            <w:pPr>
              <w:widowControl w:val="0"/>
              <w:pBdr>
                <w:top w:space="0" w:sz="0" w:val="nil"/>
                <w:left w:space="0" w:sz="0" w:val="nil"/>
                <w:bottom w:space="0" w:sz="0" w:val="nil"/>
                <w:right w:space="0" w:sz="0" w:val="nil"/>
                <w:between w:space="0" w:sz="0" w:val="nil"/>
              </w:pBdr>
              <w:rPr>
                <w:b w:val="1"/>
                <w:color w:val="a6a6a6"/>
                <w:sz w:val="18"/>
                <w:szCs w:val="18"/>
              </w:rPr>
            </w:pPr>
            <w:r w:rsidDel="00000000" w:rsidR="00000000" w:rsidRPr="00000000">
              <w:rPr>
                <w:b w:val="1"/>
                <w:color w:val="a6a6a6"/>
                <w:sz w:val="18"/>
                <w:szCs w:val="18"/>
                <w:rtl w:val="0"/>
              </w:rPr>
              <w:t xml:space="preserve">Imagen de muestra</w:t>
            </w:r>
          </w:p>
          <w:p w:rsidR="00000000" w:rsidDel="00000000" w:rsidP="00000000" w:rsidRDefault="00000000" w:rsidRPr="00000000" w14:paraId="0000019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5">
            <w:pPr>
              <w:widowControl w:val="0"/>
              <w:spacing w:line="240" w:lineRule="auto"/>
              <w:rPr>
                <w:b w:val="1"/>
              </w:rPr>
            </w:pPr>
            <w:r w:rsidDel="00000000" w:rsidR="00000000" w:rsidRPr="00000000">
              <w:rPr>
                <w:b w:val="1"/>
                <w:rtl w:val="0"/>
              </w:rPr>
              <w:t xml:space="preserve">Puntualidad </w:t>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spacing w:line="240" w:lineRule="auto"/>
              <w:rPr/>
            </w:pPr>
            <w:r w:rsidDel="00000000" w:rsidR="00000000" w:rsidRPr="00000000">
              <w:rPr>
                <w:rtl w:val="0"/>
              </w:rPr>
              <w:t xml:space="preserve">Exactitud entre el evento real y el registrado.</w:t>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Puntualidad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857250" cy="762000"/>
                      <wp:effectExtent b="0" l="0" r="0" t="0"/>
                      <wp:wrapSquare wrapText="bothSides" distB="0" distT="0" distL="114300" distR="114300"/>
                      <wp:docPr id="546" name=""/>
                      <a:graphic>
                        <a:graphicData uri="http://schemas.microsoft.com/office/word/2010/wordprocessingShape">
                          <wps:wsp>
                            <wps:cNvSpPr/>
                            <wps:cNvPr id="11" name="Shape 11"/>
                            <wps:spPr>
                              <a:xfrm>
                                <a:off x="4941188" y="3422813"/>
                                <a:ext cx="809625" cy="714375"/>
                              </a:xfrm>
                              <a:prstGeom prst="rect">
                                <a:avLst/>
                              </a:prstGeom>
                              <a:blipFill rotWithShape="1">
                                <a:blip r:embed="rId51">
                                  <a:alphaModFix/>
                                </a:blip>
                                <a:stretch>
                                  <a:fillRect b="-8991" l="0" r="0" t="-8994"/>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857250" cy="762000"/>
                      <wp:effectExtent b="0" l="0" r="0" t="0"/>
                      <wp:wrapSquare wrapText="bothSides" distB="0" distT="0" distL="114300" distR="114300"/>
                      <wp:docPr id="546" name="image77.png"/>
                      <a:graphic>
                        <a:graphicData uri="http://schemas.openxmlformats.org/drawingml/2006/picture">
                          <pic:pic>
                            <pic:nvPicPr>
                              <pic:cNvPr id="0" name="image77.png"/>
                              <pic:cNvPicPr preferRelativeResize="0"/>
                            </pic:nvPicPr>
                            <pic:blipFill>
                              <a:blip r:embed="rId52"/>
                              <a:srcRect/>
                              <a:stretch>
                                <a:fillRect/>
                              </a:stretch>
                            </pic:blipFill>
                            <pic:spPr>
                              <a:xfrm>
                                <a:off x="0" y="0"/>
                                <a:ext cx="857250" cy="762000"/>
                              </a:xfrm>
                              <a:prstGeom prst="rect"/>
                              <a:ln/>
                            </pic:spPr>
                          </pic:pic>
                        </a:graphicData>
                      </a:graphic>
                    </wp:anchor>
                  </w:drawing>
                </mc:Fallback>
              </mc:AlternateContent>
            </w:r>
          </w:p>
          <w:p w:rsidR="00000000" w:rsidDel="00000000" w:rsidP="00000000" w:rsidRDefault="00000000" w:rsidRPr="00000000" w14:paraId="00000198">
            <w:pPr>
              <w:widowControl w:val="0"/>
              <w:pBdr>
                <w:top w:space="0" w:sz="0" w:val="nil"/>
                <w:left w:space="0" w:sz="0" w:val="nil"/>
                <w:bottom w:space="0" w:sz="0" w:val="nil"/>
                <w:right w:space="0" w:sz="0" w:val="nil"/>
                <w:between w:space="0" w:sz="0" w:val="nil"/>
              </w:pBdr>
              <w:rPr>
                <w:b w:val="1"/>
                <w:color w:val="a6a6a6"/>
                <w:sz w:val="18"/>
                <w:szCs w:val="18"/>
              </w:rPr>
            </w:pPr>
            <w:r w:rsidDel="00000000" w:rsidR="00000000" w:rsidRPr="00000000">
              <w:rPr>
                <w:b w:val="1"/>
                <w:color w:val="a6a6a6"/>
                <w:sz w:val="18"/>
                <w:szCs w:val="18"/>
                <w:rtl w:val="0"/>
              </w:rPr>
              <w:t xml:space="preserve">Imagen de muestra</w:t>
            </w:r>
          </w:p>
          <w:p w:rsidR="00000000" w:rsidDel="00000000" w:rsidP="00000000" w:rsidRDefault="00000000" w:rsidRPr="00000000" w14:paraId="00000199">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A">
            <w:pPr>
              <w:widowControl w:val="0"/>
              <w:spacing w:line="240" w:lineRule="auto"/>
              <w:rPr>
                <w:b w:val="1"/>
              </w:rPr>
            </w:pPr>
            <w:r w:rsidDel="00000000" w:rsidR="00000000" w:rsidRPr="00000000">
              <w:rPr>
                <w:b w:val="1"/>
                <w:rtl w:val="0"/>
              </w:rPr>
              <w:t xml:space="preserve">Actualizado </w:t>
            </w:r>
          </w:p>
        </w:tc>
        <w:tc>
          <w:tcPr>
            <w:shd w:fill="auto" w:val="clear"/>
            <w:tcMar>
              <w:top w:w="100.0" w:type="dxa"/>
              <w:left w:w="100.0" w:type="dxa"/>
              <w:bottom w:w="100.0" w:type="dxa"/>
              <w:right w:w="100.0" w:type="dxa"/>
            </w:tcMar>
          </w:tcPr>
          <w:p w:rsidR="00000000" w:rsidDel="00000000" w:rsidP="00000000" w:rsidRDefault="00000000" w:rsidRPr="00000000" w14:paraId="0000019B">
            <w:pPr>
              <w:widowControl w:val="0"/>
              <w:spacing w:line="240" w:lineRule="auto"/>
              <w:rPr/>
            </w:pPr>
            <w:r w:rsidDel="00000000" w:rsidR="00000000" w:rsidRPr="00000000">
              <w:rPr>
                <w:rtl w:val="0"/>
              </w:rPr>
              <w:t xml:space="preserve">Captura de datos reales y actualizados.</w:t>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Actualizado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895350" cy="881380"/>
                      <wp:effectExtent b="0" l="0" r="0" t="0"/>
                      <wp:wrapSquare wrapText="bothSides" distB="0" distT="0" distL="114300" distR="114300"/>
                      <wp:docPr id="549" name=""/>
                      <a:graphic>
                        <a:graphicData uri="http://schemas.microsoft.com/office/word/2010/wordprocessingShape">
                          <wps:wsp>
                            <wps:cNvSpPr/>
                            <wps:cNvPr id="41" name="Shape 41"/>
                            <wps:spPr>
                              <a:xfrm>
                                <a:off x="4922138" y="3363123"/>
                                <a:ext cx="847725" cy="833755"/>
                              </a:xfrm>
                              <a:prstGeom prst="rect">
                                <a:avLst/>
                              </a:prstGeom>
                              <a:blipFill rotWithShape="1">
                                <a:blip r:embed="rId53">
                                  <a:alphaModFix/>
                                </a:blip>
                                <a:stretch>
                                  <a:fillRect b="0" l="-1993" r="-1995"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895350" cy="881380"/>
                      <wp:effectExtent b="0" l="0" r="0" t="0"/>
                      <wp:wrapSquare wrapText="bothSides" distB="0" distT="0" distL="114300" distR="114300"/>
                      <wp:docPr id="549" name="image80.png"/>
                      <a:graphic>
                        <a:graphicData uri="http://schemas.openxmlformats.org/drawingml/2006/picture">
                          <pic:pic>
                            <pic:nvPicPr>
                              <pic:cNvPr id="0" name="image80.png"/>
                              <pic:cNvPicPr preferRelativeResize="0"/>
                            </pic:nvPicPr>
                            <pic:blipFill>
                              <a:blip r:embed="rId54"/>
                              <a:srcRect/>
                              <a:stretch>
                                <a:fillRect/>
                              </a:stretch>
                            </pic:blipFill>
                            <pic:spPr>
                              <a:xfrm>
                                <a:off x="0" y="0"/>
                                <a:ext cx="895350" cy="881380"/>
                              </a:xfrm>
                              <a:prstGeom prst="rect"/>
                              <a:ln/>
                            </pic:spPr>
                          </pic:pic>
                        </a:graphicData>
                      </a:graphic>
                    </wp:anchor>
                  </w:drawing>
                </mc:Fallback>
              </mc:AlternateContent>
            </w:r>
          </w:p>
          <w:p w:rsidR="00000000" w:rsidDel="00000000" w:rsidP="00000000" w:rsidRDefault="00000000" w:rsidRPr="00000000" w14:paraId="0000019D">
            <w:pPr>
              <w:widowControl w:val="0"/>
              <w:pBdr>
                <w:top w:space="0" w:sz="0" w:val="nil"/>
                <w:left w:space="0" w:sz="0" w:val="nil"/>
                <w:bottom w:space="0" w:sz="0" w:val="nil"/>
                <w:right w:space="0" w:sz="0" w:val="nil"/>
                <w:between w:space="0" w:sz="0" w:val="nil"/>
              </w:pBdr>
              <w:rPr>
                <w:b w:val="1"/>
                <w:color w:val="a6a6a6"/>
                <w:sz w:val="18"/>
                <w:szCs w:val="18"/>
              </w:rPr>
            </w:pPr>
            <w:r w:rsidDel="00000000" w:rsidR="00000000" w:rsidRPr="00000000">
              <w:rPr>
                <w:b w:val="1"/>
                <w:color w:val="a6a6a6"/>
                <w:sz w:val="18"/>
                <w:szCs w:val="18"/>
                <w:rtl w:val="0"/>
              </w:rPr>
              <w:t xml:space="preserve">Imagen de muestra</w:t>
            </w:r>
          </w:p>
          <w:p w:rsidR="00000000" w:rsidDel="00000000" w:rsidP="00000000" w:rsidRDefault="00000000" w:rsidRPr="00000000" w14:paraId="0000019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F">
            <w:pPr>
              <w:widowControl w:val="0"/>
              <w:spacing w:line="240" w:lineRule="auto"/>
              <w:rPr>
                <w:b w:val="1"/>
              </w:rPr>
            </w:pPr>
            <w:r w:rsidDel="00000000" w:rsidR="00000000" w:rsidRPr="00000000">
              <w:rPr>
                <w:b w:val="1"/>
                <w:rtl w:val="0"/>
              </w:rPr>
              <w:t xml:space="preserve">Conformidad</w:t>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spacing w:line="240" w:lineRule="auto"/>
              <w:rPr/>
            </w:pPr>
            <w:r w:rsidDel="00000000" w:rsidR="00000000" w:rsidRPr="00000000">
              <w:rPr>
                <w:rtl w:val="0"/>
              </w:rPr>
              <w:t xml:space="preserve">Los datos con los mismos atributos deben representarse en un formato y tipos de datos iguales.</w:t>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Conformidad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-12699</wp:posOffset>
                      </wp:positionV>
                      <wp:extent cx="1042627" cy="733529"/>
                      <wp:effectExtent b="0" l="0" r="0" t="0"/>
                      <wp:wrapSquare wrapText="bothSides" distB="0" distT="0" distL="114300" distR="114300"/>
                      <wp:docPr id="548" name=""/>
                      <a:graphic>
                        <a:graphicData uri="http://schemas.microsoft.com/office/word/2010/wordprocessingShape">
                          <wps:wsp>
                            <wps:cNvSpPr/>
                            <wps:cNvPr id="40" name="Shape 40"/>
                            <wps:spPr>
                              <a:xfrm>
                                <a:off x="4888187" y="3476736"/>
                                <a:ext cx="915627" cy="606529"/>
                              </a:xfrm>
                              <a:prstGeom prst="roundRect">
                                <a:avLst>
                                  <a:gd fmla="val 10000" name="adj"/>
                                </a:avLst>
                              </a:prstGeom>
                              <a:blipFill rotWithShape="1">
                                <a:blip r:embed="rId55">
                                  <a:alphaModFix/>
                                </a:blip>
                                <a:stretch>
                                  <a:fillRect b="0" l="-994" r="-994"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-12699</wp:posOffset>
                      </wp:positionV>
                      <wp:extent cx="1042627" cy="733529"/>
                      <wp:effectExtent b="0" l="0" r="0" t="0"/>
                      <wp:wrapSquare wrapText="bothSides" distB="0" distT="0" distL="114300" distR="114300"/>
                      <wp:docPr id="548" name="image79.png"/>
                      <a:graphic>
                        <a:graphicData uri="http://schemas.openxmlformats.org/drawingml/2006/picture">
                          <pic:pic>
                            <pic:nvPicPr>
                              <pic:cNvPr id="0" name="image79.png"/>
                              <pic:cNvPicPr preferRelativeResize="0"/>
                            </pic:nvPicPr>
                            <pic:blipFill>
                              <a:blip r:embed="rId56"/>
                              <a:srcRect/>
                              <a:stretch>
                                <a:fillRect/>
                              </a:stretch>
                            </pic:blipFill>
                            <pic:spPr>
                              <a:xfrm>
                                <a:off x="0" y="0"/>
                                <a:ext cx="1042627" cy="733529"/>
                              </a:xfrm>
                              <a:prstGeom prst="rect"/>
                              <a:ln/>
                            </pic:spPr>
                          </pic:pic>
                        </a:graphicData>
                      </a:graphic>
                    </wp:anchor>
                  </w:drawing>
                </mc:Fallback>
              </mc:AlternateContent>
            </w:r>
          </w:p>
          <w:p w:rsidR="00000000" w:rsidDel="00000000" w:rsidP="00000000" w:rsidRDefault="00000000" w:rsidRPr="00000000" w14:paraId="000001A2">
            <w:pPr>
              <w:widowControl w:val="0"/>
              <w:pBdr>
                <w:top w:space="0" w:sz="0" w:val="nil"/>
                <w:left w:space="0" w:sz="0" w:val="nil"/>
                <w:bottom w:space="0" w:sz="0" w:val="nil"/>
                <w:right w:space="0" w:sz="0" w:val="nil"/>
                <w:between w:space="0" w:sz="0" w:val="nil"/>
              </w:pBdr>
              <w:rPr>
                <w:b w:val="1"/>
                <w:color w:val="a6a6a6"/>
                <w:sz w:val="18"/>
                <w:szCs w:val="18"/>
              </w:rPr>
            </w:pPr>
            <w:r w:rsidDel="00000000" w:rsidR="00000000" w:rsidRPr="00000000">
              <w:rPr>
                <w:b w:val="1"/>
                <w:color w:val="a6a6a6"/>
                <w:sz w:val="18"/>
                <w:szCs w:val="18"/>
                <w:rtl w:val="0"/>
              </w:rPr>
              <w:t xml:space="preserve">Imagen de muestra</w:t>
            </w:r>
          </w:p>
          <w:p w:rsidR="00000000" w:rsidDel="00000000" w:rsidP="00000000" w:rsidRDefault="00000000" w:rsidRPr="00000000" w14:paraId="000001A3">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4">
            <w:pPr>
              <w:widowControl w:val="0"/>
              <w:spacing w:line="240" w:lineRule="auto"/>
              <w:rPr>
                <w:b w:val="1"/>
              </w:rPr>
            </w:pPr>
            <w:r w:rsidDel="00000000" w:rsidR="00000000" w:rsidRPr="00000000">
              <w:rPr>
                <w:b w:val="1"/>
                <w:rtl w:val="0"/>
              </w:rPr>
              <w:t xml:space="preserve">Integridad </w:t>
            </w:r>
          </w:p>
        </w:tc>
        <w:tc>
          <w:tcPr>
            <w:shd w:fill="auto" w:val="clear"/>
            <w:tcMar>
              <w:top w:w="100.0" w:type="dxa"/>
              <w:left w:w="100.0" w:type="dxa"/>
              <w:bottom w:w="100.0" w:type="dxa"/>
              <w:right w:w="100.0" w:type="dxa"/>
            </w:tcMar>
          </w:tcPr>
          <w:p w:rsidR="00000000" w:rsidDel="00000000" w:rsidP="00000000" w:rsidRDefault="00000000" w:rsidRPr="00000000" w14:paraId="000001A5">
            <w:pPr>
              <w:widowControl w:val="0"/>
              <w:spacing w:line="240" w:lineRule="auto"/>
              <w:rPr/>
            </w:pPr>
            <w:r w:rsidDel="00000000" w:rsidR="00000000" w:rsidRPr="00000000">
              <w:rPr>
                <w:rtl w:val="0"/>
              </w:rPr>
              <w:t xml:space="preserve">Grado de coherencia con el que se implementan restricciones relacionales definidas entre dos tablas (tablas normalizadas).</w:t>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Integridad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853076" cy="611280"/>
                      <wp:effectExtent b="0" l="0" r="0" t="0"/>
                      <wp:wrapSquare wrapText="bothSides" distB="0" distT="0" distL="114300" distR="114300"/>
                      <wp:docPr id="539" name=""/>
                      <a:graphic>
                        <a:graphicData uri="http://schemas.microsoft.com/office/word/2010/wordprocessingShape">
                          <wps:wsp>
                            <wps:cNvSpPr/>
                            <wps:cNvPr id="4" name="Shape 4"/>
                            <wps:spPr>
                              <a:xfrm>
                                <a:off x="4943275" y="3498173"/>
                                <a:ext cx="805451" cy="563655"/>
                              </a:xfrm>
                              <a:prstGeom prst="rect">
                                <a:avLst/>
                              </a:prstGeom>
                              <a:blipFill rotWithShape="1">
                                <a:blip r:embed="rId57">
                                  <a:alphaModFix/>
                                </a:blip>
                                <a:stretch>
                                  <a:fillRect b="-1995" l="0" r="0" t="-1993"/>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853076" cy="611280"/>
                      <wp:effectExtent b="0" l="0" r="0" t="0"/>
                      <wp:wrapSquare wrapText="bothSides" distB="0" distT="0" distL="114300" distR="114300"/>
                      <wp:docPr id="539" name="image63.png"/>
                      <a:graphic>
                        <a:graphicData uri="http://schemas.openxmlformats.org/drawingml/2006/picture">
                          <pic:pic>
                            <pic:nvPicPr>
                              <pic:cNvPr id="0" name="image63.png"/>
                              <pic:cNvPicPr preferRelativeResize="0"/>
                            </pic:nvPicPr>
                            <pic:blipFill>
                              <a:blip r:embed="rId58"/>
                              <a:srcRect/>
                              <a:stretch>
                                <a:fillRect/>
                              </a:stretch>
                            </pic:blipFill>
                            <pic:spPr>
                              <a:xfrm>
                                <a:off x="0" y="0"/>
                                <a:ext cx="853076" cy="611280"/>
                              </a:xfrm>
                              <a:prstGeom prst="rect"/>
                              <a:ln/>
                            </pic:spPr>
                          </pic:pic>
                        </a:graphicData>
                      </a:graphic>
                    </wp:anchor>
                  </w:drawing>
                </mc:Fallback>
              </mc:AlternateContent>
            </w:r>
          </w:p>
          <w:p w:rsidR="00000000" w:rsidDel="00000000" w:rsidP="00000000" w:rsidRDefault="00000000" w:rsidRPr="00000000" w14:paraId="000001A7">
            <w:pPr>
              <w:widowControl w:val="0"/>
              <w:pBdr>
                <w:top w:space="0" w:sz="0" w:val="nil"/>
                <w:left w:space="0" w:sz="0" w:val="nil"/>
                <w:bottom w:space="0" w:sz="0" w:val="nil"/>
                <w:right w:space="0" w:sz="0" w:val="nil"/>
                <w:between w:space="0" w:sz="0" w:val="nil"/>
              </w:pBdr>
              <w:rPr>
                <w:b w:val="1"/>
                <w:color w:val="a6a6a6"/>
                <w:sz w:val="18"/>
                <w:szCs w:val="18"/>
              </w:rPr>
            </w:pPr>
            <w:r w:rsidDel="00000000" w:rsidR="00000000" w:rsidRPr="00000000">
              <w:rPr>
                <w:b w:val="1"/>
                <w:color w:val="a6a6a6"/>
                <w:sz w:val="18"/>
                <w:szCs w:val="18"/>
                <w:rtl w:val="0"/>
              </w:rPr>
              <w:t xml:space="preserve">Imagen de muestra</w:t>
            </w:r>
          </w:p>
          <w:p w:rsidR="00000000" w:rsidDel="00000000" w:rsidP="00000000" w:rsidRDefault="00000000" w:rsidRPr="00000000" w14:paraId="000001A8">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9">
            <w:pPr>
              <w:widowControl w:val="0"/>
              <w:spacing w:line="240" w:lineRule="auto"/>
              <w:rPr>
                <w:b w:val="1"/>
              </w:rPr>
            </w:pPr>
            <w:r w:rsidDel="00000000" w:rsidR="00000000" w:rsidRPr="00000000">
              <w:rPr>
                <w:b w:val="1"/>
                <w:rtl w:val="0"/>
              </w:rPr>
              <w:t xml:space="preserve">Precisión </w:t>
            </w:r>
          </w:p>
        </w:tc>
        <w:tc>
          <w:tcPr>
            <w:shd w:fill="auto" w:val="clear"/>
            <w:tcMar>
              <w:top w:w="100.0" w:type="dxa"/>
              <w:left w:w="100.0" w:type="dxa"/>
              <w:bottom w:w="100.0" w:type="dxa"/>
              <w:right w:w="100.0" w:type="dxa"/>
            </w:tcMar>
          </w:tcPr>
          <w:p w:rsidR="00000000" w:rsidDel="00000000" w:rsidP="00000000" w:rsidRDefault="00000000" w:rsidRPr="00000000" w14:paraId="000001AA">
            <w:pPr>
              <w:widowControl w:val="0"/>
              <w:spacing w:line="240" w:lineRule="auto"/>
              <w:rPr/>
            </w:pPr>
            <w:r w:rsidDel="00000000" w:rsidR="00000000" w:rsidRPr="00000000">
              <w:rPr>
                <w:rtl w:val="0"/>
              </w:rPr>
              <w:t xml:space="preserve">Se refiere al grado de las cifras redondeadas y segregadas. La precisión depende de los requisitos del sistema.</w:t>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Precisión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802887" cy="611280"/>
                      <wp:effectExtent b="0" l="0" r="0" t="0"/>
                      <wp:wrapSquare wrapText="bothSides" distB="0" distT="0" distL="114300" distR="114300"/>
                      <wp:docPr id="540" name=""/>
                      <a:graphic>
                        <a:graphicData uri="http://schemas.microsoft.com/office/word/2010/wordprocessingShape">
                          <wps:wsp>
                            <wps:cNvSpPr/>
                            <wps:cNvPr id="5" name="Shape 5"/>
                            <wps:spPr>
                              <a:xfrm>
                                <a:off x="4968369" y="3498173"/>
                                <a:ext cx="755262" cy="563655"/>
                              </a:xfrm>
                              <a:prstGeom prst="rect">
                                <a:avLst/>
                              </a:prstGeom>
                              <a:blipFill rotWithShape="1">
                                <a:blip r:embed="rId59">
                                  <a:alphaModFix/>
                                </a:blip>
                                <a:stretch>
                                  <a:fillRect b="-4991" l="0" r="0" t="-4994"/>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802887" cy="611280"/>
                      <wp:effectExtent b="0" l="0" r="0" t="0"/>
                      <wp:wrapSquare wrapText="bothSides" distB="0" distT="0" distL="114300" distR="114300"/>
                      <wp:docPr id="540" name="image68.png"/>
                      <a:graphic>
                        <a:graphicData uri="http://schemas.openxmlformats.org/drawingml/2006/picture">
                          <pic:pic>
                            <pic:nvPicPr>
                              <pic:cNvPr id="0" name="image68.png"/>
                              <pic:cNvPicPr preferRelativeResize="0"/>
                            </pic:nvPicPr>
                            <pic:blipFill>
                              <a:blip r:embed="rId60"/>
                              <a:srcRect/>
                              <a:stretch>
                                <a:fillRect/>
                              </a:stretch>
                            </pic:blipFill>
                            <pic:spPr>
                              <a:xfrm>
                                <a:off x="0" y="0"/>
                                <a:ext cx="802887" cy="611280"/>
                              </a:xfrm>
                              <a:prstGeom prst="rect"/>
                              <a:ln/>
                            </pic:spPr>
                          </pic:pic>
                        </a:graphicData>
                      </a:graphic>
                    </wp:anchor>
                  </w:drawing>
                </mc:Fallback>
              </mc:AlternateContent>
            </w:r>
          </w:p>
          <w:p w:rsidR="00000000" w:rsidDel="00000000" w:rsidP="00000000" w:rsidRDefault="00000000" w:rsidRPr="00000000" w14:paraId="000001AC">
            <w:pPr>
              <w:widowControl w:val="0"/>
              <w:pBdr>
                <w:top w:space="0" w:sz="0" w:val="nil"/>
                <w:left w:space="0" w:sz="0" w:val="nil"/>
                <w:bottom w:space="0" w:sz="0" w:val="nil"/>
                <w:right w:space="0" w:sz="0" w:val="nil"/>
                <w:between w:space="0" w:sz="0" w:val="nil"/>
              </w:pBdr>
              <w:rPr>
                <w:b w:val="1"/>
                <w:color w:val="a6a6a6"/>
                <w:sz w:val="18"/>
                <w:szCs w:val="18"/>
              </w:rPr>
            </w:pPr>
            <w:r w:rsidDel="00000000" w:rsidR="00000000" w:rsidRPr="00000000">
              <w:rPr>
                <w:b w:val="1"/>
                <w:color w:val="a6a6a6"/>
                <w:sz w:val="18"/>
                <w:szCs w:val="18"/>
                <w:rtl w:val="0"/>
              </w:rPr>
              <w:t xml:space="preserve">Imagen de muestra</w:t>
            </w:r>
          </w:p>
          <w:p w:rsidR="00000000" w:rsidDel="00000000" w:rsidP="00000000" w:rsidRDefault="00000000" w:rsidRPr="00000000" w14:paraId="000001AD">
            <w:pPr>
              <w:widowControl w:val="0"/>
              <w:spacing w:line="240" w:lineRule="auto"/>
              <w:rPr/>
            </w:pPr>
            <w:r w:rsidDel="00000000" w:rsidR="00000000" w:rsidRPr="00000000">
              <w:rPr>
                <w:rtl w:val="0"/>
              </w:rPr>
            </w:r>
          </w:p>
        </w:tc>
      </w:tr>
    </w:tbl>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2"/>
        <w:numPr>
          <w:ilvl w:val="1"/>
          <w:numId w:val="8"/>
        </w:numPr>
        <w:ind w:left="576" w:hanging="576"/>
        <w:rPr/>
      </w:pPr>
      <w:bookmarkStart w:colFirst="0" w:colLast="0" w:name="_heading=h.2bn6wsx" w:id="14"/>
      <w:bookmarkEnd w:id="14"/>
      <w:r w:rsidDel="00000000" w:rsidR="00000000" w:rsidRPr="00000000">
        <w:rPr>
          <w:rtl w:val="0"/>
        </w:rPr>
        <w:t xml:space="preserve">Datos maestros (</w:t>
      </w:r>
      <w:r w:rsidDel="00000000" w:rsidR="00000000" w:rsidRPr="00000000">
        <w:rPr>
          <w:i w:val="1"/>
          <w:rtl w:val="0"/>
        </w:rPr>
        <w:t xml:space="preserve">Master Data</w:t>
      </w:r>
      <w:r w:rsidDel="00000000" w:rsidR="00000000" w:rsidRPr="00000000">
        <w:rPr>
          <w:rtl w:val="0"/>
        </w:rPr>
        <w:t xml:space="preserve">)</w:t>
      </w:r>
    </w:p>
    <w:p w:rsidR="00000000" w:rsidDel="00000000" w:rsidP="00000000" w:rsidRDefault="00000000" w:rsidRPr="00000000" w14:paraId="000001B1">
      <w:pPr>
        <w:spacing w:line="240" w:lineRule="auto"/>
        <w:rPr>
          <w:b w:val="1"/>
        </w:rPr>
      </w:pPr>
      <w:r w:rsidDel="00000000" w:rsidR="00000000" w:rsidRPr="00000000">
        <w:rPr>
          <w:rtl w:val="0"/>
        </w:rPr>
      </w:r>
    </w:p>
    <w:tbl>
      <w:tblPr>
        <w:tblStyle w:val="Table19"/>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71"/>
        <w:gridCol w:w="6582"/>
        <w:gridCol w:w="5458"/>
        <w:tblGridChange w:id="0">
          <w:tblGrid>
            <w:gridCol w:w="1371"/>
            <w:gridCol w:w="6582"/>
            <w:gridCol w:w="5458"/>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B2">
            <w:pPr>
              <w:widowControl w:val="0"/>
              <w:rPr/>
            </w:pPr>
            <w:r w:rsidDel="00000000" w:rsidR="00000000" w:rsidRPr="00000000">
              <w:rPr>
                <w:rtl w:val="0"/>
              </w:rPr>
              <w:t xml:space="preserve">Tipo de recurso</w:t>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B3">
            <w:pPr>
              <w:pStyle w:val="Title"/>
              <w:jc w:val="center"/>
              <w:rPr>
                <w:sz w:val="22"/>
                <w:szCs w:val="22"/>
              </w:rPr>
            </w:pPr>
            <w:r w:rsidDel="00000000" w:rsidR="00000000" w:rsidRPr="00000000">
              <w:rPr>
                <w:sz w:val="22"/>
                <w:szCs w:val="22"/>
                <w:rtl w:val="0"/>
              </w:rPr>
              <w:t xml:space="preserve">Cajón de texto de color</w:t>
            </w:r>
          </w:p>
        </w:tc>
      </w:tr>
      <w:tr>
        <w:trPr>
          <w:cantSplit w:val="0"/>
          <w:trHeight w:val="533"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5">
            <w:pPr>
              <w:widowControl w:val="0"/>
              <w:rPr/>
            </w:pPr>
            <w:r w:rsidDel="00000000" w:rsidR="00000000" w:rsidRPr="00000000">
              <w:rPr>
                <w:rtl w:val="0"/>
              </w:rPr>
              <w:t xml:space="preserve">Master Data es una arquitectura para administrar, centralizar, organizar, clasificar, localizar, sincronizar y enriquecer los datos según las reglas de negocio. </w:t>
            </w:r>
          </w:p>
          <w:p w:rsidR="00000000" w:rsidDel="00000000" w:rsidP="00000000" w:rsidRDefault="00000000" w:rsidRPr="00000000" w14:paraId="000001B6">
            <w:pPr>
              <w:widowControl w:val="0"/>
              <w:rPr/>
            </w:pPr>
            <w:r w:rsidDel="00000000" w:rsidR="00000000" w:rsidRPr="00000000">
              <w:rPr>
                <w:rtl w:val="0"/>
              </w:rPr>
            </w:r>
          </w:p>
          <w:p w:rsidR="00000000" w:rsidDel="00000000" w:rsidP="00000000" w:rsidRDefault="00000000" w:rsidRPr="00000000" w14:paraId="000001B7">
            <w:pPr>
              <w:widowControl w:val="0"/>
              <w:rPr>
                <w:color w:val="b7b7b7"/>
              </w:rPr>
            </w:pPr>
            <w:r w:rsidDel="00000000" w:rsidR="00000000" w:rsidRPr="00000000">
              <w:rPr>
                <w:rtl w:val="0"/>
              </w:rPr>
              <w:t xml:space="preserve">La gestión de datos maestros (MDM por sus siglas en inglés) se resume en un repositorio central que garantiza una única visión autorizada de la información y optimiza costos e ineficiencias causadas por los almacenamientos de datos dispersos.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sdt>
            <w:sdtPr>
              <w:tag w:val="goog_rdk_164"/>
            </w:sdtPr>
            <w:sdtContent>
              <w:p w:rsidR="00000000" w:rsidDel="00000000" w:rsidP="00000000" w:rsidRDefault="00000000" w:rsidRPr="00000000" w14:paraId="000001B9">
                <w:pPr>
                  <w:widowControl w:val="0"/>
                  <w:rPr>
                    <w:color w:val="b7b7b7"/>
                    <w:rPrChange w:author="USER" w:id="28" w:date="2022-09-08T11:09:00Z">
                      <w:rPr>
                        <w:color w:val="b7b7b7"/>
                        <w:highlight w:val="yellow"/>
                      </w:rPr>
                    </w:rPrChange>
                  </w:rPr>
                </w:pPr>
                <w:r w:rsidDel="00000000" w:rsidR="00000000" w:rsidRPr="00000000">
                  <w:rPr>
                    <w:highlight w:val="yellow"/>
                  </w:rPr>
                  <w:drawing>
                    <wp:inline distB="0" distT="0" distL="0" distR="0">
                      <wp:extent cx="2947660" cy="1715002"/>
                      <wp:effectExtent b="0" l="0" r="0" t="0"/>
                      <wp:docPr id="589"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2947660" cy="1715002"/>
                              </a:xfrm>
                              <a:prstGeom prst="rect"/>
                              <a:ln/>
                            </pic:spPr>
                          </pic:pic>
                        </a:graphicData>
                      </a:graphic>
                    </wp:inline>
                  </w:drawing>
                </w:r>
                <w:sdt>
                  <w:sdtPr>
                    <w:tag w:val="goog_rdk_163"/>
                  </w:sdtPr>
                  <w:sdtContent>
                    <w:r w:rsidDel="00000000" w:rsidR="00000000" w:rsidRPr="00000000">
                      <w:rPr>
                        <w:rtl w:val="0"/>
                      </w:rPr>
                    </w:r>
                  </w:sdtContent>
                </w:sdt>
              </w:p>
            </w:sdtContent>
          </w:sdt>
          <w:sdt>
            <w:sdtPr>
              <w:tag w:val="goog_rdk_167"/>
            </w:sdtPr>
            <w:sdtContent>
              <w:p w:rsidR="00000000" w:rsidDel="00000000" w:rsidP="00000000" w:rsidRDefault="00000000" w:rsidRPr="00000000" w14:paraId="000001BA">
                <w:pPr>
                  <w:widowControl w:val="0"/>
                  <w:rPr>
                    <w:color w:val="b7b7b7"/>
                    <w:sz w:val="18"/>
                    <w:szCs w:val="18"/>
                    <w:rPrChange w:author="USER" w:id="28" w:date="2022-09-08T11:09:00Z">
                      <w:rPr>
                        <w:color w:val="b7b7b7"/>
                        <w:sz w:val="18"/>
                        <w:szCs w:val="18"/>
                        <w:highlight w:val="yellow"/>
                      </w:rPr>
                    </w:rPrChange>
                  </w:rPr>
                </w:pPr>
                <w:sdt>
                  <w:sdtPr>
                    <w:tag w:val="goog_rdk_165"/>
                  </w:sdtPr>
                  <w:sdtContent>
                    <w:r w:rsidDel="00000000" w:rsidR="00000000" w:rsidRPr="00000000">
                      <w:rPr>
                        <w:sz w:val="16"/>
                        <w:szCs w:val="16"/>
                        <w:rtl w:val="0"/>
                        <w:rPrChange w:author="USER" w:id="28" w:date="2022-09-08T11:09:00Z">
                          <w:rPr>
                            <w:sz w:val="16"/>
                            <w:szCs w:val="16"/>
                            <w:highlight w:val="yellow"/>
                          </w:rPr>
                        </w:rPrChange>
                      </w:rPr>
                      <w:t xml:space="preserve">Imagen: 228131_i115</w:t>
                    </w:r>
                  </w:sdtContent>
                </w:sdt>
                <w:sdt>
                  <w:sdtPr>
                    <w:tag w:val="goog_rdk_166"/>
                  </w:sdtPr>
                  <w:sdtContent>
                    <w:r w:rsidDel="00000000" w:rsidR="00000000" w:rsidRPr="00000000">
                      <w:rPr>
                        <w:rtl w:val="0"/>
                      </w:rPr>
                    </w:r>
                  </w:sdtContent>
                </w:sdt>
              </w:p>
            </w:sdtContent>
          </w:sdt>
          <w:sdt>
            <w:sdtPr>
              <w:tag w:val="goog_rdk_169"/>
            </w:sdtPr>
            <w:sdtContent>
              <w:p w:rsidR="00000000" w:rsidDel="00000000" w:rsidP="00000000" w:rsidRDefault="00000000" w:rsidRPr="00000000" w14:paraId="000001BB">
                <w:pPr>
                  <w:widowControl w:val="0"/>
                  <w:rPr>
                    <w:color w:val="b7b7b7"/>
                    <w:sz w:val="18"/>
                    <w:szCs w:val="18"/>
                    <w:rPrChange w:author="USER" w:id="28" w:date="2022-09-08T11:09:00Z">
                      <w:rPr>
                        <w:color w:val="b7b7b7"/>
                        <w:sz w:val="18"/>
                        <w:szCs w:val="18"/>
                        <w:highlight w:val="yellow"/>
                      </w:rPr>
                    </w:rPrChange>
                  </w:rPr>
                </w:pPr>
                <w:sdt>
                  <w:sdtPr>
                    <w:tag w:val="goog_rdk_168"/>
                  </w:sdtPr>
                  <w:sdtContent>
                    <w:r w:rsidDel="00000000" w:rsidR="00000000" w:rsidRPr="00000000">
                      <w:rPr>
                        <w:color w:val="b7b7b7"/>
                        <w:sz w:val="18"/>
                        <w:szCs w:val="18"/>
                        <w:rtl w:val="0"/>
                        <w:rPrChange w:author="USER" w:id="28" w:date="2022-09-08T11:09:00Z">
                          <w:rPr>
                            <w:color w:val="b7b7b7"/>
                            <w:sz w:val="18"/>
                            <w:szCs w:val="18"/>
                            <w:highlight w:val="yellow"/>
                          </w:rPr>
                        </w:rPrChange>
                      </w:rPr>
                      <w:t xml:space="preserve">Master Data</w:t>
                    </w:r>
                  </w:sdtContent>
                </w:sdt>
              </w:p>
            </w:sdtContent>
          </w:sdt>
          <w:sdt>
            <w:sdtPr>
              <w:tag w:val="goog_rdk_174"/>
            </w:sdtPr>
            <w:sdtContent>
              <w:p w:rsidR="00000000" w:rsidDel="00000000" w:rsidP="00000000" w:rsidRDefault="00000000" w:rsidRPr="00000000" w14:paraId="000001BC">
                <w:pPr>
                  <w:widowControl w:val="0"/>
                  <w:rPr>
                    <w:color w:val="b7b7b7"/>
                    <w:rPrChange w:author="USER" w:id="28" w:date="2022-09-08T11:09:00Z">
                      <w:rPr>
                        <w:color w:val="b7b7b7"/>
                        <w:highlight w:val="yellow"/>
                      </w:rPr>
                    </w:rPrChange>
                  </w:rPr>
                </w:pPr>
                <w:sdt>
                  <w:sdtPr>
                    <w:tag w:val="goog_rdk_170"/>
                  </w:sdtPr>
                  <w:sdtContent>
                    <w:r w:rsidDel="00000000" w:rsidR="00000000" w:rsidRPr="00000000">
                      <w:rPr>
                        <w:color w:val="b7b7b7"/>
                        <w:sz w:val="18"/>
                        <w:szCs w:val="18"/>
                        <w:rtl w:val="0"/>
                        <w:rPrChange w:author="USER" w:id="28" w:date="2022-09-08T11:09:00Z">
                          <w:rPr>
                            <w:color w:val="b7b7b7"/>
                            <w:sz w:val="18"/>
                            <w:szCs w:val="18"/>
                            <w:highlight w:val="yellow"/>
                          </w:rPr>
                        </w:rPrChange>
                      </w:rPr>
                      <w:t xml:space="preserve">Imagen de muestra, tomada de: </w:t>
                    </w:r>
                  </w:sdtContent>
                </w:sdt>
                <w:hyperlink r:id="rId62">
                  <w:sdt>
                    <w:sdtPr>
                      <w:tag w:val="goog_rdk_171"/>
                    </w:sdtPr>
                    <w:sdtContent>
                      <w:r w:rsidDel="00000000" w:rsidR="00000000" w:rsidRPr="00000000">
                        <w:rPr>
                          <w:color w:val="0000ff"/>
                          <w:sz w:val="18"/>
                          <w:szCs w:val="18"/>
                          <w:u w:val="single"/>
                          <w:rtl w:val="0"/>
                          <w:rPrChange w:author="USER" w:id="28" w:date="2022-09-08T11:09:00Z">
                            <w:rPr>
                              <w:color w:val="0000ff"/>
                              <w:sz w:val="18"/>
                              <w:szCs w:val="18"/>
                              <w:highlight w:val="yellow"/>
                              <w:u w:val="single"/>
                            </w:rPr>
                          </w:rPrChange>
                        </w:rPr>
                        <w:t xml:space="preserve">https://blog.hubspot.com/website/master-data</w:t>
                      </w:r>
                    </w:sdtContent>
                  </w:sdt>
                </w:hyperlink>
                <w:sdt>
                  <w:sdtPr>
                    <w:tag w:val="goog_rdk_172"/>
                  </w:sdtPr>
                  <w:sdtContent>
                    <w:r w:rsidDel="00000000" w:rsidR="00000000" w:rsidRPr="00000000">
                      <w:rPr>
                        <w:color w:val="b7b7b7"/>
                        <w:sz w:val="18"/>
                        <w:szCs w:val="18"/>
                        <w:rtl w:val="0"/>
                        <w:rPrChange w:author="USER" w:id="28" w:date="2022-09-08T11:09:00Z">
                          <w:rPr>
                            <w:color w:val="b7b7b7"/>
                            <w:sz w:val="18"/>
                            <w:szCs w:val="18"/>
                            <w:highlight w:val="yellow"/>
                          </w:rPr>
                        </w:rPrChange>
                      </w:rPr>
                      <w:t xml:space="preserve"> </w:t>
                    </w:r>
                  </w:sdtContent>
                </w:sdt>
                <w:sdt>
                  <w:sdtPr>
                    <w:tag w:val="goog_rdk_173"/>
                  </w:sdtPr>
                  <w:sdtContent>
                    <w:r w:rsidDel="00000000" w:rsidR="00000000" w:rsidRPr="00000000">
                      <w:rPr>
                        <w:rtl w:val="0"/>
                      </w:rPr>
                    </w:r>
                  </w:sdtContent>
                </w:sdt>
              </w:p>
            </w:sdtContent>
          </w:sdt>
        </w:tc>
      </w:tr>
      <w:tr>
        <w:trPr>
          <w:cantSplit w:val="0"/>
          <w:trHeight w:val="532"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D">
            <w:pPr>
              <w:widowControl w:val="0"/>
              <w:rPr>
                <w:color w:val="b7b7b7"/>
              </w:rPr>
            </w:pPr>
            <w:r w:rsidDel="00000000" w:rsidR="00000000" w:rsidRPr="00000000">
              <w:rPr/>
              <w:drawing>
                <wp:inline distB="0" distT="0" distL="0" distR="0">
                  <wp:extent cx="2113191" cy="1479494"/>
                  <wp:effectExtent b="0" l="0" r="0" t="0"/>
                  <wp:docPr id="590"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2113191" cy="1479494"/>
                          </a:xfrm>
                          <a:prstGeom prst="rect"/>
                          <a:ln/>
                        </pic:spPr>
                      </pic:pic>
                    </a:graphicData>
                  </a:graphic>
                </wp:inline>
              </w:drawing>
            </w:r>
            <w:r w:rsidDel="00000000" w:rsidR="00000000" w:rsidRPr="00000000">
              <w:rPr>
                <w:rtl w:val="0"/>
              </w:rPr>
            </w:r>
          </w:p>
          <w:sdt>
            <w:sdtPr>
              <w:tag w:val="goog_rdk_177"/>
            </w:sdtPr>
            <w:sdtContent>
              <w:p w:rsidR="00000000" w:rsidDel="00000000" w:rsidP="00000000" w:rsidRDefault="00000000" w:rsidRPr="00000000" w14:paraId="000001BE">
                <w:pPr>
                  <w:widowControl w:val="0"/>
                  <w:rPr>
                    <w:color w:val="b7b7b7"/>
                    <w:sz w:val="16"/>
                    <w:szCs w:val="16"/>
                    <w:rPrChange w:author="USER" w:id="29" w:date="2022-09-08T11:09:00Z">
                      <w:rPr>
                        <w:color w:val="b7b7b7"/>
                        <w:sz w:val="16"/>
                        <w:szCs w:val="16"/>
                        <w:highlight w:val="yellow"/>
                      </w:rPr>
                    </w:rPrChange>
                  </w:rPr>
                </w:pPr>
                <w:r w:rsidDel="00000000" w:rsidR="00000000" w:rsidRPr="00000000">
                  <w:rPr>
                    <w:sz w:val="16"/>
                    <w:szCs w:val="16"/>
                    <w:rtl w:val="0"/>
                  </w:rPr>
                  <w:t xml:space="preserve">I</w:t>
                </w:r>
                <w:sdt>
                  <w:sdtPr>
                    <w:tag w:val="goog_rdk_175"/>
                  </w:sdtPr>
                  <w:sdtContent>
                    <w:r w:rsidDel="00000000" w:rsidR="00000000" w:rsidRPr="00000000">
                      <w:rPr>
                        <w:sz w:val="16"/>
                        <w:szCs w:val="16"/>
                        <w:rtl w:val="0"/>
                        <w:rPrChange w:author="USER" w:id="29" w:date="2022-09-08T11:09:00Z">
                          <w:rPr>
                            <w:sz w:val="16"/>
                            <w:szCs w:val="16"/>
                            <w:highlight w:val="yellow"/>
                          </w:rPr>
                        </w:rPrChange>
                      </w:rPr>
                      <w:t xml:space="preserve">magen: 228131_i116</w:t>
                    </w:r>
                  </w:sdtContent>
                </w:sdt>
                <w:sdt>
                  <w:sdtPr>
                    <w:tag w:val="goog_rdk_176"/>
                  </w:sdtPr>
                  <w:sdtContent>
                    <w:r w:rsidDel="00000000" w:rsidR="00000000" w:rsidRPr="00000000">
                      <w:rPr>
                        <w:rtl w:val="0"/>
                      </w:rPr>
                    </w:r>
                  </w:sdtContent>
                </w:sdt>
              </w:p>
            </w:sdtContent>
          </w:sdt>
          <w:sdt>
            <w:sdtPr>
              <w:tag w:val="goog_rdk_179"/>
            </w:sdtPr>
            <w:sdtContent>
              <w:p w:rsidR="00000000" w:rsidDel="00000000" w:rsidP="00000000" w:rsidRDefault="00000000" w:rsidRPr="00000000" w14:paraId="000001BF">
                <w:pPr>
                  <w:widowControl w:val="0"/>
                  <w:rPr>
                    <w:color w:val="b7b7b7"/>
                    <w:sz w:val="16"/>
                    <w:szCs w:val="16"/>
                    <w:rPrChange w:author="USER" w:id="29" w:date="2022-09-08T11:09:00Z">
                      <w:rPr>
                        <w:color w:val="b7b7b7"/>
                        <w:sz w:val="16"/>
                        <w:szCs w:val="16"/>
                        <w:highlight w:val="yellow"/>
                      </w:rPr>
                    </w:rPrChange>
                  </w:rPr>
                </w:pPr>
                <w:sdt>
                  <w:sdtPr>
                    <w:tag w:val="goog_rdk_178"/>
                  </w:sdtPr>
                  <w:sdtContent>
                    <w:r w:rsidDel="00000000" w:rsidR="00000000" w:rsidRPr="00000000">
                      <w:rPr>
                        <w:color w:val="b7b7b7"/>
                        <w:sz w:val="16"/>
                        <w:szCs w:val="16"/>
                        <w:rtl w:val="0"/>
                        <w:rPrChange w:author="USER" w:id="29" w:date="2022-09-08T11:09:00Z">
                          <w:rPr>
                            <w:color w:val="b7b7b7"/>
                            <w:sz w:val="16"/>
                            <w:szCs w:val="16"/>
                            <w:highlight w:val="yellow"/>
                          </w:rPr>
                        </w:rPrChange>
                      </w:rPr>
                      <w:t xml:space="preserve">Gestión de datos</w:t>
                    </w:r>
                  </w:sdtContent>
                </w:sdt>
              </w:p>
            </w:sdtContent>
          </w:sdt>
          <w:sdt>
            <w:sdtPr>
              <w:tag w:val="goog_rdk_181"/>
            </w:sdtPr>
            <w:sdtContent>
              <w:p w:rsidR="00000000" w:rsidDel="00000000" w:rsidP="00000000" w:rsidRDefault="00000000" w:rsidRPr="00000000" w14:paraId="000001C0">
                <w:pPr>
                  <w:widowControl w:val="0"/>
                  <w:rPr>
                    <w:color w:val="b7b7b7"/>
                    <w:sz w:val="16"/>
                    <w:szCs w:val="16"/>
                    <w:rPrChange w:author="USER" w:id="29" w:date="2022-09-08T11:09:00Z">
                      <w:rPr>
                        <w:color w:val="b7b7b7"/>
                        <w:sz w:val="16"/>
                        <w:szCs w:val="16"/>
                        <w:highlight w:val="yellow"/>
                      </w:rPr>
                    </w:rPrChange>
                  </w:rPr>
                </w:pPr>
                <w:sdt>
                  <w:sdtPr>
                    <w:tag w:val="goog_rdk_180"/>
                  </w:sdtPr>
                  <w:sdtContent>
                    <w:r w:rsidDel="00000000" w:rsidR="00000000" w:rsidRPr="00000000">
                      <w:rPr>
                        <w:color w:val="b7b7b7"/>
                        <w:sz w:val="16"/>
                        <w:szCs w:val="16"/>
                        <w:rtl w:val="0"/>
                        <w:rPrChange w:author="USER" w:id="29" w:date="2022-09-08T11:09:00Z">
                          <w:rPr>
                            <w:color w:val="b7b7b7"/>
                            <w:sz w:val="16"/>
                            <w:szCs w:val="16"/>
                            <w:highlight w:val="yellow"/>
                          </w:rPr>
                        </w:rPrChange>
                      </w:rPr>
                      <w:t xml:space="preserve">Imagen de muestra</w:t>
                    </w:r>
                  </w:sdtContent>
                </w:sdt>
              </w:p>
            </w:sdtContent>
          </w:sdt>
          <w:p w:rsidR="00000000" w:rsidDel="00000000" w:rsidP="00000000" w:rsidRDefault="00000000" w:rsidRPr="00000000" w14:paraId="000001C1">
            <w:pPr>
              <w:widowControl w:val="0"/>
              <w:rPr>
                <w:color w:val="b7b7b7"/>
              </w:rPr>
            </w:pPr>
            <w:sdt>
              <w:sdtPr>
                <w:tag w:val="goog_rdk_182"/>
              </w:sdtPr>
              <w:sdtContent>
                <w:r w:rsidDel="00000000" w:rsidR="00000000" w:rsidRPr="00000000">
                  <w:rPr>
                    <w:color w:val="b7b7b7"/>
                    <w:sz w:val="16"/>
                    <w:szCs w:val="16"/>
                    <w:rtl w:val="0"/>
                    <w:rPrChange w:author="USER" w:id="29" w:date="2022-09-08T11:09:00Z">
                      <w:rPr>
                        <w:color w:val="b7b7b7"/>
                        <w:sz w:val="16"/>
                        <w:szCs w:val="16"/>
                        <w:highlight w:val="yellow"/>
                      </w:rPr>
                    </w:rPrChange>
                  </w:rPr>
                  <w:t xml:space="preserve">Link: </w:t>
                </w:r>
              </w:sdtContent>
            </w:sdt>
            <w:hyperlink r:id="rId64">
              <w:sdt>
                <w:sdtPr>
                  <w:tag w:val="goog_rdk_183"/>
                </w:sdtPr>
                <w:sdtContent>
                  <w:r w:rsidDel="00000000" w:rsidR="00000000" w:rsidRPr="00000000">
                    <w:rPr>
                      <w:color w:val="0000ff"/>
                      <w:sz w:val="16"/>
                      <w:szCs w:val="16"/>
                      <w:u w:val="single"/>
                      <w:rtl w:val="0"/>
                      <w:rPrChange w:author="USER" w:id="29" w:date="2022-09-08T11:09:00Z">
                        <w:rPr>
                          <w:color w:val="0000ff"/>
                          <w:sz w:val="16"/>
                          <w:szCs w:val="16"/>
                          <w:highlight w:val="yellow"/>
                          <w:u w:val="single"/>
                        </w:rPr>
                      </w:rPrChange>
                    </w:rPr>
                    <w:t xml:space="preserve">https://www.freepik.es/foto-gratis/concepto-gestion-datos-cloud-computing_17433093.htm#page=4&amp;query=data&amp;from_query=master%20data&amp;position=14&amp;from_view=search</w:t>
                  </w:r>
                </w:sdtContent>
              </w:sdt>
            </w:hyperlink>
            <w:r w:rsidDel="00000000" w:rsidR="00000000" w:rsidRPr="00000000">
              <w:rPr>
                <w:color w:val="b7b7b7"/>
                <w:rtl w:val="0"/>
              </w:rPr>
              <w:t xml:space="preserve">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C3">
            <w:pPr>
              <w:widowControl w:val="0"/>
              <w:rPr>
                <w:color w:val="b7b7b7"/>
              </w:rPr>
            </w:pPr>
            <w:r w:rsidDel="00000000" w:rsidR="00000000" w:rsidRPr="00000000">
              <w:rPr>
                <w:rtl w:val="0"/>
              </w:rPr>
              <w:t xml:space="preserve">La gestión de datos maestros apoya reportes de negocio mediante la ubicación exacta, vinculación y propiedades de entidades y de la información a través de productos, clientes, tiendas, ciudades, empleados, proveedores, activos digitales, y más.</w:t>
            </w:r>
            <w:r w:rsidDel="00000000" w:rsidR="00000000" w:rsidRPr="00000000">
              <w:rPr>
                <w:rtl w:val="0"/>
              </w:rPr>
            </w:r>
          </w:p>
        </w:tc>
      </w:tr>
      <w:tr>
        <w:trPr>
          <w:cantSplit w:val="0"/>
          <w:trHeight w:val="1928"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4">
            <w:pPr>
              <w:widowControl w:val="0"/>
              <w:rPr/>
            </w:pPr>
            <w:r w:rsidDel="00000000" w:rsidR="00000000" w:rsidRPr="00000000">
              <w:rPr>
                <w:rtl w:val="0"/>
              </w:rPr>
              <w:t xml:space="preserve">MDM es un habilitador clave para proporcionar una vista única y confiable de la información empresarial crítica. Las fuentes de datos confiables ayudan a reducir los costos de integración de aplicaciones, mejoran la experiencia del cliente y generan información analítica accionable. (Stibo system MDM, 2019) Una solución de MDM procura superar algunos desafíos comunes en las organizaciones como:</w:t>
            </w:r>
          </w:p>
          <w:tbl>
            <w:tblPr>
              <w:tblStyle w:val="Table20"/>
              <w:tblW w:w="6288.000000000001" w:type="dxa"/>
              <w:jc w:val="left"/>
              <w:tblInd w:w="3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16"/>
              <w:gridCol w:w="5472"/>
              <w:tblGridChange w:id="0">
                <w:tblGrid>
                  <w:gridCol w:w="816"/>
                  <w:gridCol w:w="5472"/>
                </w:tblGrid>
              </w:tblGridChange>
            </w:tblGrid>
            <w:tr>
              <w:trPr>
                <w:cantSplit w:val="0"/>
                <w:tblHeader w:val="0"/>
              </w:trPr>
              <w:tc>
                <w:tcPr/>
                <w:p w:rsidR="00000000" w:rsidDel="00000000" w:rsidP="00000000" w:rsidRDefault="00000000" w:rsidRPr="00000000" w14:paraId="000001C5">
                  <w:pPr>
                    <w:widowControl w:val="0"/>
                    <w:rPr/>
                  </w:pPr>
                  <w:r w:rsidDel="00000000" w:rsidR="00000000" w:rsidRPr="00000000">
                    <w:rPr/>
                    <w:drawing>
                      <wp:inline distB="0" distT="0" distL="0" distR="0">
                        <wp:extent cx="371475" cy="371475"/>
                        <wp:effectExtent b="0" l="0" r="0" t="0"/>
                        <wp:docPr descr="Mano con dedo índice apuntando a la derecha" id="591" name="image36.png"/>
                        <a:graphic>
                          <a:graphicData uri="http://schemas.openxmlformats.org/drawingml/2006/picture">
                            <pic:pic>
                              <pic:nvPicPr>
                                <pic:cNvPr descr="Mano con dedo índice apuntando a la derecha" id="0" name="image36.png"/>
                                <pic:cNvPicPr preferRelativeResize="0"/>
                              </pic:nvPicPr>
                              <pic:blipFill>
                                <a:blip r:embed="rId65"/>
                                <a:srcRect b="0" l="0" r="0" t="0"/>
                                <a:stretch>
                                  <a:fillRect/>
                                </a:stretch>
                              </pic:blipFill>
                              <pic:spPr>
                                <a:xfrm>
                                  <a:off x="0" y="0"/>
                                  <a:ext cx="371475" cy="3714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C6">
                  <w:pPr>
                    <w:widowControl w:val="0"/>
                    <w:rPr/>
                  </w:pPr>
                  <w:r w:rsidDel="00000000" w:rsidR="00000000" w:rsidRPr="00000000">
                    <w:rPr>
                      <w:rtl w:val="0"/>
                    </w:rPr>
                    <w:t xml:space="preserve">Silos de datos dispersos y múltiples versiones de sus datos.</w:t>
                  </w:r>
                </w:p>
              </w:tc>
            </w:tr>
            <w:tr>
              <w:trPr>
                <w:cantSplit w:val="0"/>
                <w:tblHeader w:val="0"/>
              </w:trPr>
              <w:tc>
                <w:tcPr/>
                <w:p w:rsidR="00000000" w:rsidDel="00000000" w:rsidP="00000000" w:rsidRDefault="00000000" w:rsidRPr="00000000" w14:paraId="000001C7">
                  <w:pPr>
                    <w:widowControl w:val="0"/>
                    <w:rPr/>
                  </w:pPr>
                  <w:r w:rsidDel="00000000" w:rsidR="00000000" w:rsidRPr="00000000">
                    <w:rPr/>
                    <w:drawing>
                      <wp:inline distB="0" distT="0" distL="0" distR="0">
                        <wp:extent cx="371475" cy="371475"/>
                        <wp:effectExtent b="0" l="0" r="0" t="0"/>
                        <wp:docPr descr="Mano con dedo índice apuntando a la derecha" id="592" name="image36.png"/>
                        <a:graphic>
                          <a:graphicData uri="http://schemas.openxmlformats.org/drawingml/2006/picture">
                            <pic:pic>
                              <pic:nvPicPr>
                                <pic:cNvPr descr="Mano con dedo índice apuntando a la derecha" id="0" name="image36.png"/>
                                <pic:cNvPicPr preferRelativeResize="0"/>
                              </pic:nvPicPr>
                              <pic:blipFill>
                                <a:blip r:embed="rId65"/>
                                <a:srcRect b="0" l="0" r="0" t="0"/>
                                <a:stretch>
                                  <a:fillRect/>
                                </a:stretch>
                              </pic:blipFill>
                              <pic:spPr>
                                <a:xfrm>
                                  <a:off x="0" y="0"/>
                                  <a:ext cx="371475" cy="3714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C8">
                  <w:pPr>
                    <w:widowControl w:val="0"/>
                    <w:rPr/>
                  </w:pPr>
                  <w:r w:rsidDel="00000000" w:rsidR="00000000" w:rsidRPr="00000000">
                    <w:rPr>
                      <w:rtl w:val="0"/>
                    </w:rPr>
                    <w:t xml:space="preserve">Datos errados como resultado de ingresos manuales y datos no validados.</w:t>
                  </w:r>
                </w:p>
              </w:tc>
            </w:tr>
            <w:tr>
              <w:trPr>
                <w:cantSplit w:val="0"/>
                <w:tblHeader w:val="0"/>
              </w:trPr>
              <w:tc>
                <w:tcPr/>
                <w:p w:rsidR="00000000" w:rsidDel="00000000" w:rsidP="00000000" w:rsidRDefault="00000000" w:rsidRPr="00000000" w14:paraId="000001C9">
                  <w:pPr>
                    <w:widowControl w:val="0"/>
                    <w:rPr/>
                  </w:pPr>
                  <w:r w:rsidDel="00000000" w:rsidR="00000000" w:rsidRPr="00000000">
                    <w:rPr/>
                    <w:drawing>
                      <wp:inline distB="0" distT="0" distL="0" distR="0">
                        <wp:extent cx="371475" cy="371475"/>
                        <wp:effectExtent b="0" l="0" r="0" t="0"/>
                        <wp:docPr descr="Mano con dedo índice apuntando a la derecha" id="593" name="image36.png"/>
                        <a:graphic>
                          <a:graphicData uri="http://schemas.openxmlformats.org/drawingml/2006/picture">
                            <pic:pic>
                              <pic:nvPicPr>
                                <pic:cNvPr descr="Mano con dedo índice apuntando a la derecha" id="0" name="image36.png"/>
                                <pic:cNvPicPr preferRelativeResize="0"/>
                              </pic:nvPicPr>
                              <pic:blipFill>
                                <a:blip r:embed="rId65"/>
                                <a:srcRect b="0" l="0" r="0" t="0"/>
                                <a:stretch>
                                  <a:fillRect/>
                                </a:stretch>
                              </pic:blipFill>
                              <pic:spPr>
                                <a:xfrm>
                                  <a:off x="0" y="0"/>
                                  <a:ext cx="371475" cy="3714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CA">
                  <w:pPr>
                    <w:widowControl w:val="0"/>
                    <w:rPr/>
                  </w:pPr>
                  <w:r w:rsidDel="00000000" w:rsidR="00000000" w:rsidRPr="00000000">
                    <w:rPr>
                      <w:rtl w:val="0"/>
                    </w:rPr>
                    <w:t xml:space="preserve">Costos en almacenamiento y seguridad en la información, tanto para su acceso, su conservación y disponibilidad</w:t>
                  </w:r>
                </w:p>
              </w:tc>
            </w:tr>
          </w:tbl>
          <w:p w:rsidR="00000000" w:rsidDel="00000000" w:rsidP="00000000" w:rsidRDefault="00000000" w:rsidRPr="00000000" w14:paraId="000001CB">
            <w:pPr>
              <w:widowControl w:val="0"/>
              <w:ind w:left="360" w:firstLine="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sdt>
            <w:sdtPr>
              <w:tag w:val="goog_rdk_186"/>
            </w:sdtPr>
            <w:sdtContent>
              <w:p w:rsidR="00000000" w:rsidDel="00000000" w:rsidP="00000000" w:rsidRDefault="00000000" w:rsidRPr="00000000" w14:paraId="000001CD">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30" w:date="2022-09-08T11:09:00Z">
                      <w:rPr>
                        <w:i w:val="1"/>
                        <w:color w:val="000000"/>
                        <w:sz w:val="18"/>
                        <w:szCs w:val="18"/>
                        <w:highlight w:val="yellow"/>
                      </w:rPr>
                    </w:rPrChange>
                  </w:rPr>
                </w:pPr>
                <w:r w:rsidDel="00000000" w:rsidR="00000000" w:rsidRPr="00000000">
                  <w:rPr>
                    <w:b w:val="1"/>
                    <w:color w:val="000000"/>
                    <w:sz w:val="18"/>
                    <w:szCs w:val="18"/>
                    <w:rtl w:val="0"/>
                  </w:rPr>
                  <w:t xml:space="preserve">F</w:t>
                </w:r>
                <w:sdt>
                  <w:sdtPr>
                    <w:tag w:val="goog_rdk_184"/>
                  </w:sdtPr>
                  <w:sdtContent>
                    <w:r w:rsidDel="00000000" w:rsidR="00000000" w:rsidRPr="00000000">
                      <w:rPr>
                        <w:b w:val="1"/>
                        <w:color w:val="000000"/>
                        <w:sz w:val="18"/>
                        <w:szCs w:val="18"/>
                        <w:rtl w:val="0"/>
                        <w:rPrChange w:author="USER" w:id="30" w:date="2022-09-08T11:09:00Z">
                          <w:rPr>
                            <w:b w:val="1"/>
                            <w:color w:val="000000"/>
                            <w:sz w:val="18"/>
                            <w:szCs w:val="18"/>
                            <w:highlight w:val="yellow"/>
                          </w:rPr>
                        </w:rPrChange>
                      </w:rPr>
                      <w:t xml:space="preserve">igura 5</w:t>
                    </w:r>
                  </w:sdtContent>
                </w:sdt>
                <w:sdt>
                  <w:sdtPr>
                    <w:tag w:val="goog_rdk_185"/>
                  </w:sdtPr>
                  <w:sdtContent>
                    <w:r w:rsidDel="00000000" w:rsidR="00000000" w:rsidRPr="00000000">
                      <w:rPr>
                        <w:i w:val="1"/>
                        <w:color w:val="000000"/>
                        <w:sz w:val="18"/>
                        <w:szCs w:val="18"/>
                        <w:rtl w:val="0"/>
                        <w:rPrChange w:author="USER" w:id="30" w:date="2022-09-08T11:09:00Z">
                          <w:rPr>
                            <w:i w:val="1"/>
                            <w:color w:val="000000"/>
                            <w:sz w:val="18"/>
                            <w:szCs w:val="18"/>
                            <w:highlight w:val="yellow"/>
                          </w:rPr>
                        </w:rPrChange>
                      </w:rPr>
                      <w:br w:type="textWrapping"/>
                      <w:t xml:space="preserve">Características de MDM</w:t>
                    </w:r>
                  </w:sdtContent>
                </w:sdt>
              </w:p>
            </w:sdtContent>
          </w:sdt>
          <w:p w:rsidR="00000000" w:rsidDel="00000000" w:rsidP="00000000" w:rsidRDefault="00000000" w:rsidRPr="00000000" w14:paraId="000001CE">
            <w:pPr>
              <w:widowControl w:val="0"/>
              <w:rPr>
                <w:color w:val="b7b7b7"/>
              </w:rPr>
            </w:pPr>
            <w:r w:rsidDel="00000000" w:rsidR="00000000" w:rsidRPr="00000000">
              <w:rPr/>
              <mc:AlternateContent>
                <mc:Choice Requires="wpg">
                  <w:drawing>
                    <wp:inline distB="0" distT="0" distL="0" distR="0">
                      <wp:extent cx="3381375" cy="2286000"/>
                      <wp:effectExtent b="0" l="0" r="0" t="0"/>
                      <wp:docPr id="550" name=""/>
                      <a:graphic>
                        <a:graphicData uri="http://schemas.microsoft.com/office/word/2010/wordprocessingGroup">
                          <wpg:wgp>
                            <wpg:cNvGrpSpPr/>
                            <wpg:grpSpPr>
                              <a:xfrm>
                                <a:off x="3655300" y="2624525"/>
                                <a:ext cx="3381375" cy="2286000"/>
                                <a:chOff x="3655300" y="2624525"/>
                                <a:chExt cx="3381400" cy="2310950"/>
                              </a:xfrm>
                            </wpg:grpSpPr>
                            <wpg:grpSp>
                              <wpg:cNvGrpSpPr/>
                              <wpg:grpSpPr>
                                <a:xfrm>
                                  <a:off x="3655313" y="2637000"/>
                                  <a:ext cx="3381375" cy="2286000"/>
                                  <a:chOff x="3655313" y="2637000"/>
                                  <a:chExt cx="3381375" cy="2286000"/>
                                </a:xfrm>
                              </wpg:grpSpPr>
                              <wps:wsp>
                                <wps:cNvSpPr/>
                                <wps:cNvPr id="13" name="Shape 13"/>
                                <wps:spPr>
                                  <a:xfrm>
                                    <a:off x="3655313" y="2637000"/>
                                    <a:ext cx="3381375" cy="228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55313" y="2637000"/>
                                    <a:ext cx="3381375" cy="2286000"/>
                                    <a:chOff x="3655313" y="2637000"/>
                                    <a:chExt cx="3381375" cy="2286000"/>
                                  </a:xfrm>
                                </wpg:grpSpPr>
                                <wps:wsp>
                                  <wps:cNvSpPr/>
                                  <wps:cNvPr id="44" name="Shape 44"/>
                                  <wps:spPr>
                                    <a:xfrm>
                                      <a:off x="3655313" y="2637000"/>
                                      <a:ext cx="3381375" cy="228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55313" y="2637000"/>
                                      <a:ext cx="3381375" cy="2286000"/>
                                      <a:chOff x="3655313" y="2637000"/>
                                      <a:chExt cx="3381375" cy="2286000"/>
                                    </a:xfrm>
                                  </wpg:grpSpPr>
                                  <wps:wsp>
                                    <wps:cNvSpPr/>
                                    <wps:cNvPr id="46" name="Shape 46"/>
                                    <wps:spPr>
                                      <a:xfrm>
                                        <a:off x="3655313" y="2637000"/>
                                        <a:ext cx="3381375" cy="228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55313" y="2637000"/>
                                        <a:ext cx="3381375" cy="2286000"/>
                                        <a:chOff x="0" y="0"/>
                                        <a:chExt cx="3381375" cy="2286000"/>
                                      </a:xfrm>
                                    </wpg:grpSpPr>
                                    <wps:wsp>
                                      <wps:cNvSpPr/>
                                      <wps:cNvPr id="48" name="Shape 48"/>
                                      <wps:spPr>
                                        <a:xfrm>
                                          <a:off x="0" y="0"/>
                                          <a:ext cx="3381375" cy="228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3381375" cy="2286000"/>
                                          <a:chOff x="0" y="0"/>
                                          <a:chExt cx="3381375" cy="2286000"/>
                                        </a:xfrm>
                                      </wpg:grpSpPr>
                                      <wps:wsp>
                                        <wps:cNvSpPr/>
                                        <wps:cNvPr id="50" name="Shape 50"/>
                                        <wps:spPr>
                                          <a:xfrm>
                                            <a:off x="0" y="0"/>
                                            <a:ext cx="3381375" cy="228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1056679" y="508992"/>
                                            <a:ext cx="1268015" cy="1268015"/>
                                          </a:xfrm>
                                          <a:prstGeom prst="ellipse">
                                            <a:avLst/>
                                          </a:prstGeom>
                                          <a:solidFill>
                                            <a:srgbClr val="429BB2">
                                              <a:alpha val="48235"/>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1242375" y="694688"/>
                                            <a:ext cx="896623" cy="89662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MASTER DATA MANAGEMENT</w:t>
                                              </w:r>
                                            </w:p>
                                          </w:txbxContent>
                                        </wps:txbx>
                                        <wps:bodyPr anchorCtr="0" anchor="ctr" bIns="11425" lIns="11425" spcFirstLastPara="1" rIns="11425" wrap="square" tIns="11425">
                                          <a:noAutofit/>
                                        </wps:bodyPr>
                                      </wps:wsp>
                                      <wps:wsp>
                                        <wps:cNvSpPr/>
                                        <wps:cNvPr id="53" name="Shape 53"/>
                                        <wps:spPr>
                                          <a:xfrm>
                                            <a:off x="1373683" y="226"/>
                                            <a:ext cx="634007" cy="634007"/>
                                          </a:xfrm>
                                          <a:prstGeom prst="ellipse">
                                            <a:avLst/>
                                          </a:prstGeom>
                                          <a:solidFill>
                                            <a:srgbClr val="54A6BE">
                                              <a:alpha val="48235"/>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1466531" y="93074"/>
                                            <a:ext cx="448311" cy="44831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Colección de datos</w:t>
                                              </w:r>
                                            </w:p>
                                          </w:txbxContent>
                                        </wps:txbx>
                                        <wps:bodyPr anchorCtr="0" anchor="ctr" bIns="6350" lIns="6350" spcFirstLastPara="1" rIns="6350" wrap="square" tIns="6350">
                                          <a:noAutofit/>
                                        </wps:bodyPr>
                                      </wps:wsp>
                                      <wps:wsp>
                                        <wps:cNvSpPr/>
                                        <wps:cNvPr id="55" name="Shape 55"/>
                                        <wps:spPr>
                                          <a:xfrm>
                                            <a:off x="1834272" y="157934"/>
                                            <a:ext cx="683580" cy="634007"/>
                                          </a:xfrm>
                                          <a:prstGeom prst="ellipse">
                                            <a:avLst/>
                                          </a:prstGeom>
                                          <a:solidFill>
                                            <a:srgbClr val="6CB1C6">
                                              <a:alpha val="48235"/>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1934380" y="250782"/>
                                            <a:ext cx="483364" cy="44831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Transformación</w:t>
                                              </w:r>
                                            </w:p>
                                          </w:txbxContent>
                                        </wps:txbx>
                                        <wps:bodyPr anchorCtr="0" anchor="ctr" bIns="6350" lIns="6350" spcFirstLastPara="1" rIns="6350" wrap="square" tIns="6350">
                                          <a:noAutofit/>
                                        </wps:bodyPr>
                                      </wps:wsp>
                                      <wps:wsp>
                                        <wps:cNvSpPr/>
                                        <wps:cNvPr id="57" name="Shape 57"/>
                                        <wps:spPr>
                                          <a:xfrm>
                                            <a:off x="2159037" y="570819"/>
                                            <a:ext cx="634007" cy="634007"/>
                                          </a:xfrm>
                                          <a:prstGeom prst="ellipse">
                                            <a:avLst/>
                                          </a:prstGeom>
                                          <a:solidFill>
                                            <a:srgbClr val="84BCCE">
                                              <a:alpha val="48235"/>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2251885" y="663667"/>
                                            <a:ext cx="448311" cy="44831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Reglas de validación</w:t>
                                              </w:r>
                                            </w:p>
                                          </w:txbxContent>
                                        </wps:txbx>
                                        <wps:bodyPr anchorCtr="0" anchor="ctr" bIns="6350" lIns="6350" spcFirstLastPara="1" rIns="6350" wrap="square" tIns="6350">
                                          <a:noAutofit/>
                                        </wps:bodyPr>
                                      </wps:wsp>
                                      <wps:wsp>
                                        <wps:cNvSpPr/>
                                        <wps:cNvPr id="59" name="Shape 59"/>
                                        <wps:spPr>
                                          <a:xfrm>
                                            <a:off x="2159037" y="1081172"/>
                                            <a:ext cx="634007" cy="634007"/>
                                          </a:xfrm>
                                          <a:prstGeom prst="ellipse">
                                            <a:avLst/>
                                          </a:prstGeom>
                                          <a:solidFill>
                                            <a:srgbClr val="9BC7D6">
                                              <a:alpha val="48235"/>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2251885" y="1174020"/>
                                            <a:ext cx="448311" cy="44831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Administración de datos</w:t>
                                              </w:r>
                                            </w:p>
                                          </w:txbxContent>
                                        </wps:txbx>
                                        <wps:bodyPr anchorCtr="0" anchor="ctr" bIns="6350" lIns="6350" spcFirstLastPara="1" rIns="6350" wrap="square" tIns="6350">
                                          <a:noAutofit/>
                                        </wps:bodyPr>
                                      </wps:wsp>
                                      <wps:wsp>
                                        <wps:cNvSpPr/>
                                        <wps:cNvPr id="61" name="Shape 61"/>
                                        <wps:spPr>
                                          <a:xfrm>
                                            <a:off x="1859058" y="1494057"/>
                                            <a:ext cx="634007" cy="634007"/>
                                          </a:xfrm>
                                          <a:prstGeom prst="ellipse">
                                            <a:avLst/>
                                          </a:prstGeom>
                                          <a:solidFill>
                                            <a:srgbClr val="B3D3DF">
                                              <a:alpha val="48235"/>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1951906" y="1586905"/>
                                            <a:ext cx="448311" cy="44831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Detección de errores</w:t>
                                              </w:r>
                                            </w:p>
                                          </w:txbxContent>
                                        </wps:txbx>
                                        <wps:bodyPr anchorCtr="0" anchor="ctr" bIns="6350" lIns="6350" spcFirstLastPara="1" rIns="6350" wrap="square" tIns="6350">
                                          <a:noAutofit/>
                                        </wps:bodyPr>
                                      </wps:wsp>
                                      <wps:wsp>
                                        <wps:cNvSpPr/>
                                        <wps:cNvPr id="63" name="Shape 63"/>
                                        <wps:spPr>
                                          <a:xfrm>
                                            <a:off x="1386681" y="1651762"/>
                                            <a:ext cx="634007" cy="634007"/>
                                          </a:xfrm>
                                          <a:prstGeom prst="ellipse">
                                            <a:avLst/>
                                          </a:prstGeom>
                                          <a:solidFill>
                                            <a:srgbClr val="B3D3DF">
                                              <a:alpha val="48235"/>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1479529" y="1744610"/>
                                            <a:ext cx="448311" cy="44831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Corrección de datos</w:t>
                                              </w:r>
                                            </w:p>
                                          </w:txbxContent>
                                        </wps:txbx>
                                        <wps:bodyPr anchorCtr="0" anchor="ctr" bIns="6350" lIns="6350" spcFirstLastPara="1" rIns="6350" wrap="square" tIns="6350">
                                          <a:noAutofit/>
                                        </wps:bodyPr>
                                      </wps:wsp>
                                      <wps:wsp>
                                        <wps:cNvSpPr/>
                                        <wps:cNvPr id="65" name="Shape 65"/>
                                        <wps:spPr>
                                          <a:xfrm>
                                            <a:off x="888308" y="1494057"/>
                                            <a:ext cx="634007" cy="634007"/>
                                          </a:xfrm>
                                          <a:prstGeom prst="ellipse">
                                            <a:avLst/>
                                          </a:prstGeom>
                                          <a:solidFill>
                                            <a:srgbClr val="9BC7D6">
                                              <a:alpha val="48235"/>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981156" y="1586905"/>
                                            <a:ext cx="448311" cy="44831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Consolidación</w:t>
                                              </w:r>
                                            </w:p>
                                          </w:txbxContent>
                                        </wps:txbx>
                                        <wps:bodyPr anchorCtr="0" anchor="ctr" bIns="6350" lIns="6350" spcFirstLastPara="1" rIns="6350" wrap="square" tIns="6350">
                                          <a:noAutofit/>
                                        </wps:bodyPr>
                                      </wps:wsp>
                                      <wps:wsp>
                                        <wps:cNvSpPr/>
                                        <wps:cNvPr id="67" name="Shape 67"/>
                                        <wps:spPr>
                                          <a:xfrm>
                                            <a:off x="588329" y="1081172"/>
                                            <a:ext cx="634007" cy="634007"/>
                                          </a:xfrm>
                                          <a:prstGeom prst="ellipse">
                                            <a:avLst/>
                                          </a:prstGeom>
                                          <a:solidFill>
                                            <a:srgbClr val="84BCCE">
                                              <a:alpha val="48235"/>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681177" y="1174020"/>
                                            <a:ext cx="448311" cy="44831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Almacenamiento centralizado</w:t>
                                              </w:r>
                                            </w:p>
                                          </w:txbxContent>
                                        </wps:txbx>
                                        <wps:bodyPr anchorCtr="0" anchor="ctr" bIns="6350" lIns="6350" spcFirstLastPara="1" rIns="6350" wrap="square" tIns="6350">
                                          <a:noAutofit/>
                                        </wps:bodyPr>
                                      </wps:wsp>
                                      <wps:wsp>
                                        <wps:cNvSpPr/>
                                        <wps:cNvPr id="69" name="Shape 69"/>
                                        <wps:spPr>
                                          <a:xfrm>
                                            <a:off x="588329" y="570819"/>
                                            <a:ext cx="634007" cy="634007"/>
                                          </a:xfrm>
                                          <a:prstGeom prst="ellipse">
                                            <a:avLst/>
                                          </a:prstGeom>
                                          <a:solidFill>
                                            <a:srgbClr val="6CB1C6">
                                              <a:alpha val="48235"/>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681177" y="663667"/>
                                            <a:ext cx="448311" cy="44831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Clasificación de datos</w:t>
                                              </w:r>
                                            </w:p>
                                          </w:txbxContent>
                                        </wps:txbx>
                                        <wps:bodyPr anchorCtr="0" anchor="ctr" bIns="6350" lIns="6350" spcFirstLastPara="1" rIns="6350" wrap="square" tIns="6350">
                                          <a:noAutofit/>
                                        </wps:bodyPr>
                                      </wps:wsp>
                                      <wps:wsp>
                                        <wps:cNvSpPr/>
                                        <wps:cNvPr id="71" name="Shape 71"/>
                                        <wps:spPr>
                                          <a:xfrm>
                                            <a:off x="888308" y="157934"/>
                                            <a:ext cx="634007" cy="634007"/>
                                          </a:xfrm>
                                          <a:prstGeom prst="ellipse">
                                            <a:avLst/>
                                          </a:prstGeom>
                                          <a:solidFill>
                                            <a:srgbClr val="54A6BE">
                                              <a:alpha val="48235"/>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981156" y="250782"/>
                                            <a:ext cx="448311" cy="44831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0"/>
                                                  <w:vertAlign w:val="baseline"/>
                                                </w:rPr>
                                                <w:t xml:space="preserve">Arquitectura (Mapas y esquemas)</w:t>
                                              </w:r>
                                            </w:p>
                                          </w:txbxContent>
                                        </wps:txbx>
                                        <wps:bodyPr anchorCtr="0" anchor="ctr" bIns="6350" lIns="6350" spcFirstLastPara="1" rIns="6350" wrap="square" tIns="6350">
                                          <a:noAutofit/>
                                        </wps:bodyPr>
                                      </wps:wsp>
                                    </wpg:grpSp>
                                  </wpg:grpSp>
                                </wpg:grpSp>
                              </wpg:grpSp>
                            </wpg:grpSp>
                          </wpg:wgp>
                        </a:graphicData>
                      </a:graphic>
                    </wp:inline>
                  </w:drawing>
                </mc:Choice>
                <mc:Fallback>
                  <w:drawing>
                    <wp:inline distB="0" distT="0" distL="0" distR="0">
                      <wp:extent cx="3381375" cy="2286000"/>
                      <wp:effectExtent b="0" l="0" r="0" t="0"/>
                      <wp:docPr id="550" name="image84.png"/>
                      <a:graphic>
                        <a:graphicData uri="http://schemas.openxmlformats.org/drawingml/2006/picture">
                          <pic:pic>
                            <pic:nvPicPr>
                              <pic:cNvPr id="0" name="image84.png"/>
                              <pic:cNvPicPr preferRelativeResize="0"/>
                            </pic:nvPicPr>
                            <pic:blipFill>
                              <a:blip r:embed="rId66"/>
                              <a:srcRect/>
                              <a:stretch>
                                <a:fillRect/>
                              </a:stretch>
                            </pic:blipFill>
                            <pic:spPr>
                              <a:xfrm>
                                <a:off x="0" y="0"/>
                                <a:ext cx="3381375" cy="2286000"/>
                              </a:xfrm>
                              <a:prstGeom prst="rect"/>
                              <a:ln/>
                            </pic:spPr>
                          </pic:pic>
                        </a:graphicData>
                      </a:graphic>
                    </wp:inline>
                  </w:drawing>
                </mc:Fallback>
              </mc:AlternateContent>
            </w:r>
            <w:r w:rsidDel="00000000" w:rsidR="00000000" w:rsidRPr="00000000">
              <w:rPr>
                <w:rtl w:val="0"/>
              </w:rPr>
            </w:r>
          </w:p>
          <w:sdt>
            <w:sdtPr>
              <w:tag w:val="goog_rdk_188"/>
            </w:sdtPr>
            <w:sdtContent>
              <w:p w:rsidR="00000000" w:rsidDel="00000000" w:rsidP="00000000" w:rsidRDefault="00000000" w:rsidRPr="00000000" w14:paraId="000001CF">
                <w:pPr>
                  <w:widowControl w:val="0"/>
                  <w:rPr>
                    <w:color w:val="b7b7b7"/>
                    <w:rPrChange w:author="USER" w:id="31" w:date="2022-09-08T11:09:00Z">
                      <w:rPr>
                        <w:color w:val="b7b7b7"/>
                        <w:highlight w:val="yellow"/>
                      </w:rPr>
                    </w:rPrChange>
                  </w:rPr>
                </w:pPr>
                <w:sdt>
                  <w:sdtPr>
                    <w:tag w:val="goog_rdk_187"/>
                  </w:sdtPr>
                  <w:sdtContent>
                    <w:r w:rsidDel="00000000" w:rsidR="00000000" w:rsidRPr="00000000">
                      <w:rPr>
                        <w:color w:val="b7b7b7"/>
                        <w:rtl w:val="0"/>
                        <w:rPrChange w:author="USER" w:id="31" w:date="2022-09-08T11:09:00Z">
                          <w:rPr>
                            <w:color w:val="b7b7b7"/>
                            <w:highlight w:val="yellow"/>
                          </w:rPr>
                        </w:rPrChange>
                      </w:rPr>
                      <w:t xml:space="preserve">Características de MDM</w:t>
                    </w:r>
                  </w:sdtContent>
                </w:sdt>
              </w:p>
            </w:sdtContent>
          </w:sdt>
          <w:sdt>
            <w:sdtPr>
              <w:tag w:val="goog_rdk_190"/>
            </w:sdtPr>
            <w:sdtContent>
              <w:p w:rsidR="00000000" w:rsidDel="00000000" w:rsidP="00000000" w:rsidRDefault="00000000" w:rsidRPr="00000000" w14:paraId="000001D0">
                <w:pPr>
                  <w:widowControl w:val="0"/>
                  <w:rPr>
                    <w:color w:val="b7b7b7"/>
                    <w:rPrChange w:author="USER" w:id="31" w:date="2022-09-08T11:09:00Z">
                      <w:rPr>
                        <w:color w:val="b7b7b7"/>
                        <w:highlight w:val="yellow"/>
                      </w:rPr>
                    </w:rPrChange>
                  </w:rPr>
                </w:pPr>
                <w:sdt>
                  <w:sdtPr>
                    <w:tag w:val="goog_rdk_189"/>
                  </w:sdtPr>
                  <w:sdtContent>
                    <w:r w:rsidDel="00000000" w:rsidR="00000000" w:rsidRPr="00000000">
                      <w:rPr>
                        <w:color w:val="b7b7b7"/>
                        <w:rtl w:val="0"/>
                        <w:rPrChange w:author="USER" w:id="31" w:date="2022-09-08T11:09:00Z">
                          <w:rPr>
                            <w:color w:val="b7b7b7"/>
                            <w:highlight w:val="yellow"/>
                          </w:rPr>
                        </w:rPrChange>
                      </w:rPr>
                      <w:t xml:space="preserve">Imagen propia</w:t>
                    </w:r>
                  </w:sdtContent>
                </w:sdt>
              </w:p>
            </w:sdtContent>
          </w:sdt>
          <w:sdt>
            <w:sdtPr>
              <w:tag w:val="goog_rdk_193"/>
            </w:sdtPr>
            <w:sdtContent>
              <w:p w:rsidR="00000000" w:rsidDel="00000000" w:rsidP="00000000" w:rsidRDefault="00000000" w:rsidRPr="00000000" w14:paraId="000001D1">
                <w:pPr>
                  <w:widowControl w:val="0"/>
                  <w:rPr>
                    <w:color w:val="b7b7b7"/>
                    <w:rPrChange w:author="USER" w:id="31" w:date="2022-09-08T11:09:00Z">
                      <w:rPr>
                        <w:color w:val="b7b7b7"/>
                        <w:highlight w:val="yellow"/>
                      </w:rPr>
                    </w:rPrChange>
                  </w:rPr>
                </w:pPr>
                <w:sdt>
                  <w:sdtPr>
                    <w:tag w:val="goog_rdk_191"/>
                  </w:sdtPr>
                  <w:sdtContent>
                    <w:r w:rsidDel="00000000" w:rsidR="00000000" w:rsidRPr="00000000">
                      <w:rPr>
                        <w:sz w:val="16"/>
                        <w:szCs w:val="16"/>
                        <w:rtl w:val="0"/>
                        <w:rPrChange w:author="USER" w:id="31" w:date="2022-09-08T11:09:00Z">
                          <w:rPr>
                            <w:sz w:val="16"/>
                            <w:szCs w:val="16"/>
                            <w:highlight w:val="yellow"/>
                          </w:rPr>
                        </w:rPrChange>
                      </w:rPr>
                      <w:t xml:space="preserve">Imagen: 228131_i117</w:t>
                    </w:r>
                  </w:sdtContent>
                </w:sdt>
                <w:sdt>
                  <w:sdtPr>
                    <w:tag w:val="goog_rdk_192"/>
                  </w:sdtPr>
                  <w:sdtContent>
                    <w:r w:rsidDel="00000000" w:rsidR="00000000" w:rsidRPr="00000000">
                      <w:rPr>
                        <w:rtl w:val="0"/>
                      </w:rPr>
                    </w:r>
                  </w:sdtContent>
                </w:sdt>
              </w:p>
            </w:sdtContent>
          </w:sdt>
        </w:tc>
      </w:tr>
    </w:tbl>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pStyle w:val="Heading1"/>
        <w:numPr>
          <w:ilvl w:val="0"/>
          <w:numId w:val="8"/>
        </w:numPr>
        <w:ind w:left="432" w:hanging="432"/>
        <w:rPr/>
      </w:pPr>
      <w:bookmarkStart w:colFirst="0" w:colLast="0" w:name="_heading=h.qsh70q" w:id="15"/>
      <w:bookmarkEnd w:id="15"/>
      <w:r w:rsidDel="00000000" w:rsidR="00000000" w:rsidRPr="00000000">
        <w:rPr>
          <w:rtl w:val="0"/>
        </w:rPr>
        <w:t xml:space="preserve">Arquitectura analítica de datos</w:t>
      </w:r>
    </w:p>
    <w:p w:rsidR="00000000" w:rsidDel="00000000" w:rsidP="00000000" w:rsidRDefault="00000000" w:rsidRPr="00000000" w14:paraId="000001D4">
      <w:pPr>
        <w:rPr/>
      </w:pPr>
      <w:r w:rsidDel="00000000" w:rsidR="00000000" w:rsidRPr="00000000">
        <w:rPr>
          <w:rtl w:val="0"/>
        </w:rPr>
      </w:r>
    </w:p>
    <w:tbl>
      <w:tblPr>
        <w:tblStyle w:val="Table2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D5">
            <w:pPr>
              <w:widowControl w:val="0"/>
              <w:rPr/>
            </w:pPr>
            <w:r w:rsidDel="00000000" w:rsidR="00000000" w:rsidRPr="00000000">
              <w:rPr>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D6">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7">
            <w:pPr>
              <w:rPr/>
            </w:pPr>
            <w:r w:rsidDel="00000000" w:rsidR="00000000" w:rsidRPr="00000000">
              <w:rPr>
                <w:rtl w:val="0"/>
              </w:rPr>
              <w:t xml:space="preserve">Desde el enfoque técnico y el punto de vista estratégico existen diferencias marcadas entre el desarrollo de </w:t>
            </w:r>
            <w:r w:rsidDel="00000000" w:rsidR="00000000" w:rsidRPr="00000000">
              <w:rPr>
                <w:i w:val="1"/>
                <w:rtl w:val="0"/>
              </w:rPr>
              <w:t xml:space="preserve">software</w:t>
            </w:r>
            <w:r w:rsidDel="00000000" w:rsidR="00000000" w:rsidRPr="00000000">
              <w:rPr>
                <w:rtl w:val="0"/>
              </w:rPr>
              <w:t xml:space="preserve"> y la analítica de datos.</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Si bien se habla de tecnología y datos, el primero (el desarrollo de </w:t>
            </w:r>
            <w:r w:rsidDel="00000000" w:rsidR="00000000" w:rsidRPr="00000000">
              <w:rPr>
                <w:i w:val="1"/>
                <w:rtl w:val="0"/>
              </w:rPr>
              <w:t xml:space="preserve">software</w:t>
            </w:r>
            <w:r w:rsidDel="00000000" w:rsidR="00000000" w:rsidRPr="00000000">
              <w:rPr>
                <w:rtl w:val="0"/>
              </w:rPr>
              <w:t xml:space="preserve">) se enfoca a solucionar tareas de los procesos del negocio, es un sistema transaccional y la arquitectura tanto de procesos como de almacenamiento y diseño de las colecciones de datos enmarca una diferencia. Esta situación ha provocado en algunos casos un divorcio entre los programas de cómputo ya desarrollados y los sistemas de inteligencia de negocio y analítica; implicando gastos adicionales para las empresas en la integración, corrección y convalidación de datos entre varios sistemas de cómputo.</w:t>
            </w:r>
            <w:r w:rsidDel="00000000" w:rsidR="00000000" w:rsidRPr="00000000">
              <w:drawing>
                <wp:anchor allowOverlap="1" behindDoc="0" distB="0" distT="0" distL="114300" distR="114300" hidden="0" layoutInCell="1" locked="0" relativeHeight="0" simplePos="0">
                  <wp:simplePos x="0" y="0"/>
                  <wp:positionH relativeFrom="column">
                    <wp:posOffset>-29434</wp:posOffset>
                  </wp:positionH>
                  <wp:positionV relativeFrom="paragraph">
                    <wp:posOffset>413960</wp:posOffset>
                  </wp:positionV>
                  <wp:extent cx="2760980" cy="1981200"/>
                  <wp:effectExtent b="0" l="0" r="0" t="0"/>
                  <wp:wrapSquare wrapText="bothSides" distB="0" distT="0" distL="114300" distR="114300"/>
                  <wp:docPr id="588" name="image37.png"/>
                  <a:graphic>
                    <a:graphicData uri="http://schemas.openxmlformats.org/drawingml/2006/picture">
                      <pic:pic>
                        <pic:nvPicPr>
                          <pic:cNvPr id="0" name="image37.png"/>
                          <pic:cNvPicPr preferRelativeResize="0"/>
                        </pic:nvPicPr>
                        <pic:blipFill>
                          <a:blip r:embed="rId67"/>
                          <a:srcRect b="0" l="8375" r="13230" t="0"/>
                          <a:stretch>
                            <a:fillRect/>
                          </a:stretch>
                        </pic:blipFill>
                        <pic:spPr>
                          <a:xfrm>
                            <a:off x="0" y="0"/>
                            <a:ext cx="2760980" cy="19812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0</wp:posOffset>
                      </wp:positionV>
                      <wp:extent cx="2799080" cy="495300"/>
                      <wp:effectExtent b="0" l="0" r="0" t="0"/>
                      <wp:wrapSquare wrapText="bothSides" distB="0" distT="0" distL="114300" distR="114300"/>
                      <wp:docPr id="545" name=""/>
                      <a:graphic>
                        <a:graphicData uri="http://schemas.microsoft.com/office/word/2010/wordprocessingShape">
                          <wps:wsp>
                            <wps:cNvSpPr/>
                            <wps:cNvPr id="10" name="Shape 10"/>
                            <wps:spPr>
                              <a:xfrm>
                                <a:off x="3965510" y="3551400"/>
                                <a:ext cx="2760980" cy="457200"/>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Figura  SEQ Figura \* ARABIC 6</w:t>
                                  </w:r>
                                  <w:r w:rsidDel="00000000" w:rsidR="00000000" w:rsidRPr="00000000">
                                    <w:rPr>
                                      <w:rFonts w:ascii="Arial" w:cs="Arial" w:eastAsia="Arial" w:hAnsi="Arial"/>
                                      <w:b w:val="1"/>
                                      <w:i w:val="1"/>
                                      <w:smallCaps w:val="0"/>
                                      <w:strike w:val="0"/>
                                      <w:color w:val="000000"/>
                                      <w:sz w:val="18"/>
                                      <w:vertAlign w:val="baseline"/>
                                    </w:rPr>
                                    <w:br w:type="textWrapping"/>
                                  </w:r>
                                  <w:r w:rsidDel="00000000" w:rsidR="00000000" w:rsidRPr="00000000">
                                    <w:rPr>
                                      <w:rFonts w:ascii="Arial" w:cs="Arial" w:eastAsia="Arial" w:hAnsi="Arial"/>
                                      <w:b w:val="0"/>
                                      <w:i w:val="1"/>
                                      <w:smallCaps w:val="0"/>
                                      <w:strike w:val="0"/>
                                      <w:color w:val="000000"/>
                                      <w:sz w:val="18"/>
                                      <w:vertAlign w:val="baseline"/>
                                    </w:rPr>
                                    <w:t xml:space="preserve"> Desarrollo de software Vs. analítica de datos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0</wp:posOffset>
                      </wp:positionV>
                      <wp:extent cx="2799080" cy="495300"/>
                      <wp:effectExtent b="0" l="0" r="0" t="0"/>
                      <wp:wrapSquare wrapText="bothSides" distB="0" distT="0" distL="114300" distR="114300"/>
                      <wp:docPr id="545" name="image76.png"/>
                      <a:graphic>
                        <a:graphicData uri="http://schemas.openxmlformats.org/drawingml/2006/picture">
                          <pic:pic>
                            <pic:nvPicPr>
                              <pic:cNvPr id="0" name="image76.png"/>
                              <pic:cNvPicPr preferRelativeResize="0"/>
                            </pic:nvPicPr>
                            <pic:blipFill>
                              <a:blip r:embed="rId68"/>
                              <a:srcRect/>
                              <a:stretch>
                                <a:fillRect/>
                              </a:stretch>
                            </pic:blipFill>
                            <pic:spPr>
                              <a:xfrm>
                                <a:off x="0" y="0"/>
                                <a:ext cx="2799080" cy="495300"/>
                              </a:xfrm>
                              <a:prstGeom prst="rect"/>
                              <a:ln/>
                            </pic:spPr>
                          </pic:pic>
                        </a:graphicData>
                      </a:graphic>
                    </wp:anchor>
                  </w:drawing>
                </mc:Fallback>
              </mc:AlternateContent>
            </w:r>
          </w:p>
          <w:sdt>
            <w:sdtPr>
              <w:tag w:val="goog_rdk_195"/>
            </w:sdtPr>
            <w:sdtContent>
              <w:p w:rsidR="00000000" w:rsidDel="00000000" w:rsidP="00000000" w:rsidRDefault="00000000" w:rsidRPr="00000000" w14:paraId="000001DA">
                <w:pPr>
                  <w:rPr>
                    <w:color w:val="a6a6a6"/>
                    <w:sz w:val="18"/>
                    <w:szCs w:val="18"/>
                    <w:rPrChange w:author="USER" w:id="32" w:date="2022-09-08T11:09:00Z">
                      <w:rPr>
                        <w:color w:val="a6a6a6"/>
                        <w:sz w:val="18"/>
                        <w:szCs w:val="18"/>
                        <w:highlight w:val="yellow"/>
                      </w:rPr>
                    </w:rPrChange>
                  </w:rPr>
                </w:pPr>
                <w:sdt>
                  <w:sdtPr>
                    <w:tag w:val="goog_rdk_194"/>
                  </w:sdtPr>
                  <w:sdtContent>
                    <w:r w:rsidDel="00000000" w:rsidR="00000000" w:rsidRPr="00000000">
                      <w:rPr>
                        <w:color w:val="a6a6a6"/>
                        <w:sz w:val="18"/>
                        <w:szCs w:val="18"/>
                        <w:rtl w:val="0"/>
                        <w:rPrChange w:author="USER" w:id="32" w:date="2022-09-08T11:09:00Z">
                          <w:rPr>
                            <w:color w:val="a6a6a6"/>
                            <w:sz w:val="18"/>
                            <w:szCs w:val="18"/>
                            <w:highlight w:val="yellow"/>
                          </w:rPr>
                        </w:rPrChange>
                      </w:rPr>
                      <w:t xml:space="preserve">Desarrollo de Software Vs Analítica de Datos</w:t>
                    </w:r>
                  </w:sdtContent>
                </w:sdt>
              </w:p>
            </w:sdtContent>
          </w:sdt>
          <w:sdt>
            <w:sdtPr>
              <w:tag w:val="goog_rdk_197"/>
            </w:sdtPr>
            <w:sdtContent>
              <w:p w:rsidR="00000000" w:rsidDel="00000000" w:rsidP="00000000" w:rsidRDefault="00000000" w:rsidRPr="00000000" w14:paraId="000001DB">
                <w:pPr>
                  <w:rPr>
                    <w:color w:val="a6a6a6"/>
                    <w:sz w:val="18"/>
                    <w:szCs w:val="18"/>
                    <w:rPrChange w:author="USER" w:id="32" w:date="2022-09-08T11:09:00Z">
                      <w:rPr>
                        <w:color w:val="a6a6a6"/>
                        <w:sz w:val="18"/>
                        <w:szCs w:val="18"/>
                        <w:highlight w:val="yellow"/>
                      </w:rPr>
                    </w:rPrChange>
                  </w:rPr>
                </w:pPr>
                <w:sdt>
                  <w:sdtPr>
                    <w:tag w:val="goog_rdk_196"/>
                  </w:sdtPr>
                  <w:sdtContent>
                    <w:r w:rsidDel="00000000" w:rsidR="00000000" w:rsidRPr="00000000">
                      <w:rPr>
                        <w:color w:val="a6a6a6"/>
                        <w:sz w:val="18"/>
                        <w:szCs w:val="18"/>
                        <w:rtl w:val="0"/>
                        <w:rPrChange w:author="USER" w:id="32" w:date="2022-09-08T11:09:00Z">
                          <w:rPr>
                            <w:color w:val="a6a6a6"/>
                            <w:sz w:val="18"/>
                            <w:szCs w:val="18"/>
                            <w:highlight w:val="yellow"/>
                          </w:rPr>
                        </w:rPrChange>
                      </w:rPr>
                      <w:t xml:space="preserve">Imagen propia elaborada en PPT</w:t>
                    </w:r>
                  </w:sdtContent>
                </w:sdt>
              </w:p>
            </w:sdtContent>
          </w:sdt>
          <w:sdt>
            <w:sdtPr>
              <w:tag w:val="goog_rdk_199"/>
            </w:sdtPr>
            <w:sdtContent>
              <w:p w:rsidR="00000000" w:rsidDel="00000000" w:rsidP="00000000" w:rsidRDefault="00000000" w:rsidRPr="00000000" w14:paraId="000001DC">
                <w:pPr>
                  <w:rPr>
                    <w:sz w:val="16"/>
                    <w:szCs w:val="16"/>
                    <w:rPrChange w:author="USER" w:id="32" w:date="2022-09-08T11:09:00Z">
                      <w:rPr>
                        <w:sz w:val="16"/>
                        <w:szCs w:val="16"/>
                        <w:highlight w:val="yellow"/>
                      </w:rPr>
                    </w:rPrChange>
                  </w:rPr>
                </w:pPr>
                <w:sdt>
                  <w:sdtPr>
                    <w:tag w:val="goog_rdk_198"/>
                  </w:sdtPr>
                  <w:sdtContent>
                    <w:r w:rsidDel="00000000" w:rsidR="00000000" w:rsidRPr="00000000">
                      <w:rPr>
                        <w:sz w:val="16"/>
                        <w:szCs w:val="16"/>
                        <w:rtl w:val="0"/>
                        <w:rPrChange w:author="USER" w:id="32" w:date="2022-09-08T11:09:00Z">
                          <w:rPr>
                            <w:sz w:val="16"/>
                            <w:szCs w:val="16"/>
                            <w:highlight w:val="yellow"/>
                          </w:rPr>
                        </w:rPrChange>
                      </w:rPr>
                      <w:t xml:space="preserve">Imagen: 228131_i118</w:t>
                    </w:r>
                  </w:sdtContent>
                </w:sdt>
              </w:p>
            </w:sdtContent>
          </w:sdt>
          <w:sdt>
            <w:sdtPr>
              <w:tag w:val="goog_rdk_203"/>
            </w:sdtPr>
            <w:sdtContent>
              <w:p w:rsidR="00000000" w:rsidDel="00000000" w:rsidP="00000000" w:rsidRDefault="00000000" w:rsidRPr="00000000" w14:paraId="000001DD">
                <w:pPr>
                  <w:rPr>
                    <w:color w:val="a6a6a6"/>
                    <w:sz w:val="16"/>
                    <w:szCs w:val="16"/>
                    <w:u w:val="single"/>
                    <w:rPrChange w:author="USER" w:id="32" w:date="2022-09-08T11:09:00Z">
                      <w:rPr>
                        <w:color w:val="a6a6a6"/>
                        <w:sz w:val="16"/>
                        <w:szCs w:val="16"/>
                        <w:highlight w:val="yellow"/>
                        <w:u w:val="single"/>
                      </w:rPr>
                    </w:rPrChange>
                  </w:rPr>
                </w:pPr>
                <w:sdt>
                  <w:sdtPr>
                    <w:tag w:val="goog_rdk_200"/>
                  </w:sdtPr>
                  <w:sdtContent>
                    <w:r w:rsidDel="00000000" w:rsidR="00000000" w:rsidRPr="00000000">
                      <w:rPr>
                        <w:color w:val="a6a6a6"/>
                        <w:sz w:val="16"/>
                        <w:szCs w:val="16"/>
                        <w:rtl w:val="0"/>
                        <w:rPrChange w:author="USER" w:id="32" w:date="2022-09-08T11:09:00Z">
                          <w:rPr>
                            <w:color w:val="a6a6a6"/>
                            <w:sz w:val="16"/>
                            <w:szCs w:val="16"/>
                            <w:highlight w:val="yellow"/>
                          </w:rPr>
                        </w:rPrChange>
                      </w:rPr>
                      <w:t xml:space="preserve">Imagen original tomada de: </w:t>
                    </w:r>
                  </w:sdtContent>
                </w:sdt>
                <w:hyperlink r:id="rId69">
                  <w:sdt>
                    <w:sdtPr>
                      <w:tag w:val="goog_rdk_201"/>
                    </w:sdtPr>
                    <w:sdtContent>
                      <w:r w:rsidDel="00000000" w:rsidR="00000000" w:rsidRPr="00000000">
                        <w:rPr>
                          <w:color w:val="a6a6a6"/>
                          <w:sz w:val="16"/>
                          <w:szCs w:val="16"/>
                          <w:u w:val="single"/>
                          <w:rtl w:val="0"/>
                          <w:rPrChange w:author="USER" w:id="32" w:date="2022-09-08T11:09:00Z">
                            <w:rPr>
                              <w:color w:val="a6a6a6"/>
                              <w:sz w:val="16"/>
                              <w:szCs w:val="16"/>
                              <w:highlight w:val="yellow"/>
                              <w:u w:val="single"/>
                            </w:rPr>
                          </w:rPrChange>
                        </w:rPr>
                        <w:t xml:space="preserve">https://www.freepik.es/foto-gratis/dejame-pensar-grave-hombre-afeitar-barba-bigote-mantiene-dedo-indice-sien_13759451.htm</w:t>
                      </w:r>
                    </w:sdtContent>
                  </w:sdt>
                </w:hyperlink>
                <w:sdt>
                  <w:sdtPr>
                    <w:tag w:val="goog_rdk_202"/>
                  </w:sdtPr>
                  <w:sdtContent>
                    <w:r w:rsidDel="00000000" w:rsidR="00000000" w:rsidRPr="00000000">
                      <w:rPr>
                        <w:rtl w:val="0"/>
                      </w:rPr>
                    </w:r>
                  </w:sdtContent>
                </w:sdt>
              </w:p>
            </w:sdtContent>
          </w:sdt>
          <w:p w:rsidR="00000000" w:rsidDel="00000000" w:rsidP="00000000" w:rsidRDefault="00000000" w:rsidRPr="00000000" w14:paraId="000001DE">
            <w:pPr>
              <w:rPr>
                <w:color w:val="a6a6a6"/>
                <w:sz w:val="16"/>
                <w:szCs w:val="16"/>
                <w:u w:val="single"/>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1">
            <w:pPr>
              <w:rPr/>
            </w:pPr>
            <w:r w:rsidDel="00000000" w:rsidR="00000000" w:rsidRPr="00000000">
              <w:rPr>
                <w:rtl w:val="0"/>
              </w:rPr>
              <w:t xml:space="preserve">Antes de entrar a la explicación técnica es importante mencionar algunos conceptos teóricos, fundamentados en la estadística y las matemáticas para luego aplicar analítica de datos.</w:t>
            </w:r>
          </w:p>
        </w:tc>
      </w:tr>
    </w:tbl>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2"/>
        <w:numPr>
          <w:ilvl w:val="1"/>
          <w:numId w:val="8"/>
        </w:numPr>
        <w:ind w:left="576" w:hanging="576"/>
        <w:rPr/>
      </w:pPr>
      <w:bookmarkStart w:colFirst="0" w:colLast="0" w:name="_heading=h.3as4poj" w:id="16"/>
      <w:bookmarkEnd w:id="16"/>
      <w:r w:rsidDel="00000000" w:rsidR="00000000" w:rsidRPr="00000000">
        <w:rPr>
          <w:rtl w:val="0"/>
        </w:rPr>
        <w:t xml:space="preserve">Conceptos básicos estadísticos</w:t>
      </w:r>
    </w:p>
    <w:p w:rsidR="00000000" w:rsidDel="00000000" w:rsidP="00000000" w:rsidRDefault="00000000" w:rsidRPr="00000000" w14:paraId="000001E5">
      <w:pPr>
        <w:rPr/>
      </w:pPr>
      <w:r w:rsidDel="00000000" w:rsidR="00000000" w:rsidRPr="00000000">
        <w:rPr>
          <w:rtl w:val="0"/>
        </w:rPr>
      </w:r>
    </w:p>
    <w:tbl>
      <w:tblPr>
        <w:tblStyle w:val="Table22"/>
        <w:tblW w:w="14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5401"/>
        <w:gridCol w:w="7514"/>
        <w:tblGridChange w:id="0">
          <w:tblGrid>
            <w:gridCol w:w="1535"/>
            <w:gridCol w:w="5401"/>
            <w:gridCol w:w="7514"/>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6">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E7">
            <w:pPr>
              <w:pStyle w:val="Title"/>
              <w:widowControl w:val="0"/>
              <w:jc w:val="center"/>
              <w:rPr>
                <w:sz w:val="22"/>
                <w:szCs w:val="22"/>
              </w:rPr>
            </w:pPr>
            <w:bookmarkStart w:colFirst="0" w:colLast="0" w:name="_heading=h.17dp8vu" w:id="17"/>
            <w:bookmarkEnd w:id="17"/>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9">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EA">
            <w:pPr>
              <w:rPr/>
            </w:pPr>
            <w:r w:rsidDel="00000000" w:rsidR="00000000" w:rsidRPr="00000000">
              <w:rPr>
                <w:rtl w:val="0"/>
              </w:rPr>
              <w:t xml:space="preserve">Generalmente en los materiales de estudio se insiste en que una buena decisión está basada en datos; efectivamente, en todas las áreas de las organizaciones se toman decisiones y por ello se requiere información de muchos tipos: finanzas, recursos humanos, mercadeo, clientes, logística, etc.</w:t>
            </w:r>
          </w:p>
          <w:p w:rsidR="00000000" w:rsidDel="00000000" w:rsidP="00000000" w:rsidRDefault="00000000" w:rsidRPr="00000000" w14:paraId="000001EB">
            <w:pPr>
              <w:rPr/>
            </w:pPr>
            <w:r w:rsidDel="00000000" w:rsidR="00000000" w:rsidRPr="00000000">
              <w:rPr>
                <w:rtl w:val="0"/>
              </w:rPr>
              <w:t xml:space="preserve">Para esto es necesario tener unos elementos básicos de estadística que se trabajarán a continuación;</w:t>
            </w:r>
          </w:p>
          <w:p w:rsidR="00000000" w:rsidDel="00000000" w:rsidP="00000000" w:rsidRDefault="00000000" w:rsidRPr="00000000" w14:paraId="000001EC">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EE">
            <w:pPr>
              <w:widowControl w:val="0"/>
              <w:rPr>
                <w:b w:val="1"/>
              </w:rPr>
            </w:pPr>
            <w:r w:rsidDel="00000000" w:rsidR="00000000" w:rsidRPr="00000000">
              <w:rPr>
                <w:b w:val="1"/>
                <w:rtl w:val="0"/>
              </w:rPr>
              <w:t xml:space="preserve">Cuenta de datos financieros y de consumo:</w:t>
            </w:r>
          </w:p>
          <w:p w:rsidR="00000000" w:rsidDel="00000000" w:rsidP="00000000" w:rsidRDefault="00000000" w:rsidRPr="00000000" w14:paraId="000001EF">
            <w:pPr>
              <w:widowControl w:val="0"/>
              <w:rPr/>
            </w:pPr>
            <w:r w:rsidDel="00000000" w:rsidR="00000000" w:rsidRPr="00000000">
              <w:rPr>
                <w:rtl w:val="0"/>
              </w:rPr>
              <w:t xml:space="preserve">Para todo negocio es importante tener en cuenta datos financieros y de consumo.</w:t>
            </w:r>
          </w:p>
          <w:p w:rsidR="00000000" w:rsidDel="00000000" w:rsidP="00000000" w:rsidRDefault="00000000" w:rsidRPr="00000000" w14:paraId="000001F0">
            <w:pPr>
              <w:widowControl w:val="0"/>
              <w:rPr/>
            </w:pPr>
            <w:r w:rsidDel="00000000" w:rsidR="00000000" w:rsidRPr="00000000">
              <w:rPr>
                <w:rtl w:val="0"/>
              </w:rPr>
            </w:r>
          </w:p>
          <w:p w:rsidR="00000000" w:rsidDel="00000000" w:rsidP="00000000" w:rsidRDefault="00000000" w:rsidRPr="00000000" w14:paraId="000001F1">
            <w:pPr>
              <w:widowControl w:val="0"/>
              <w:rPr/>
            </w:pPr>
            <w:r w:rsidDel="00000000" w:rsidR="00000000" w:rsidRPr="00000000">
              <w:rPr>
                <w:rtl w:val="0"/>
              </w:rPr>
              <w:t xml:space="preserve">Por ejemplo, en la siguiente imagen se aprecian los índices de precios, en los cuales se nota la inflación y consumo de la población en Colombia. Se nota que las bebidas alcohólicas y tabaco tuvieron estabilidad de precios a lo largo del mes de julio, siendo el calzado y prendas de vestir las que más tuvieron variación en sus precios, seguido de los alimentos.</w:t>
            </w:r>
          </w:p>
          <w:p w:rsidR="00000000" w:rsidDel="00000000" w:rsidP="00000000" w:rsidRDefault="00000000" w:rsidRPr="00000000" w14:paraId="000001F2">
            <w:pPr>
              <w:widowControl w:val="0"/>
              <w:rPr/>
            </w:pPr>
            <w:r w:rsidDel="00000000" w:rsidR="00000000" w:rsidRPr="00000000">
              <w:rPr>
                <w:rtl w:val="0"/>
              </w:rPr>
            </w:r>
          </w:p>
          <w:p w:rsidR="00000000" w:rsidDel="00000000" w:rsidP="00000000" w:rsidRDefault="00000000" w:rsidRPr="00000000" w14:paraId="000001F3">
            <w:pPr>
              <w:widowControl w:val="0"/>
              <w:rPr/>
            </w:pPr>
            <w:r w:rsidDel="00000000" w:rsidR="00000000" w:rsidRPr="00000000">
              <w:rPr>
                <w:rtl w:val="0"/>
              </w:rPr>
              <w:t xml:space="preserve">Con esta información el negocio podría ir tomando decisiones y estableciendo enfoques comerciales; mirar cómo está su sector en el país y de esa manera ir orientando su análisis de negocio.</w:t>
            </w:r>
          </w:p>
        </w:tc>
        <w:tc>
          <w:tcPr>
            <w:shd w:fill="auto" w:val="clear"/>
            <w:tcMar>
              <w:top w:w="100.0" w:type="dxa"/>
              <w:left w:w="100.0" w:type="dxa"/>
              <w:bottom w:w="100.0" w:type="dxa"/>
              <w:right w:w="100.0" w:type="dxa"/>
            </w:tcMar>
          </w:tcPr>
          <w:sdt>
            <w:sdtPr>
              <w:tag w:val="goog_rdk_205"/>
            </w:sdtPr>
            <w:sdtContent>
              <w:p w:rsidR="00000000" w:rsidDel="00000000" w:rsidP="00000000" w:rsidRDefault="00000000" w:rsidRPr="00000000" w14:paraId="000001F5">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33" w:date="2022-09-08T11:09:00Z">
                      <w:rPr>
                        <w:i w:val="1"/>
                        <w:color w:val="000000"/>
                        <w:sz w:val="18"/>
                        <w:szCs w:val="18"/>
                        <w:highlight w:val="yellow"/>
                      </w:rPr>
                    </w:rPrChange>
                  </w:rPr>
                </w:pPr>
                <w:r w:rsidDel="00000000" w:rsidR="00000000" w:rsidRPr="00000000">
                  <w:rPr>
                    <w:i w:val="1"/>
                    <w:color w:val="000000"/>
                    <w:sz w:val="18"/>
                    <w:szCs w:val="18"/>
                    <w:rtl w:val="0"/>
                  </w:rPr>
                  <w:br w:type="textWrapping"/>
                </w:r>
                <w:sdt>
                  <w:sdtPr>
                    <w:tag w:val="goog_rdk_204"/>
                  </w:sdtPr>
                  <w:sdtContent>
                    <w:r w:rsidDel="00000000" w:rsidR="00000000" w:rsidRPr="00000000">
                      <w:rPr>
                        <w:i w:val="1"/>
                        <w:color w:val="000000"/>
                        <w:sz w:val="18"/>
                        <w:szCs w:val="18"/>
                        <w:rtl w:val="0"/>
                        <w:rPrChange w:author="USER" w:id="33" w:date="2022-09-08T11:09:00Z">
                          <w:rPr>
                            <w:i w:val="1"/>
                            <w:color w:val="000000"/>
                            <w:sz w:val="18"/>
                            <w:szCs w:val="18"/>
                            <w:highlight w:val="yellow"/>
                          </w:rPr>
                        </w:rPrChange>
                      </w:rPr>
                      <w:t xml:space="preserve">Índice de precios del consumidor</w:t>
                    </w:r>
                  </w:sdtContent>
                </w:sdt>
              </w:p>
            </w:sdtContent>
          </w:sdt>
          <w:sdt>
            <w:sdtPr>
              <w:tag w:val="goog_rdk_207"/>
            </w:sdtPr>
            <w:sdtContent>
              <w:p w:rsidR="00000000" w:rsidDel="00000000" w:rsidP="00000000" w:rsidRDefault="00000000" w:rsidRPr="00000000" w14:paraId="000001F6">
                <w:pPr>
                  <w:widowControl w:val="0"/>
                  <w:rPr>
                    <w:b w:val="1"/>
                    <w:rPrChange w:author="USER" w:id="33" w:date="2022-09-08T11:09:00Z">
                      <w:rPr>
                        <w:b w:val="1"/>
                        <w:highlight w:val="yellow"/>
                      </w:rPr>
                    </w:rPrChange>
                  </w:rPr>
                </w:pPr>
                <w:r w:rsidDel="00000000" w:rsidR="00000000" w:rsidRPr="00000000">
                  <w:rPr>
                    <w:highlight w:val="yellow"/>
                  </w:rPr>
                  <w:drawing>
                    <wp:inline distB="0" distT="0" distL="0" distR="0">
                      <wp:extent cx="4630315" cy="3335512"/>
                      <wp:effectExtent b="0" l="0" r="0" t="0"/>
                      <wp:docPr id="594" name="image42.jpg"/>
                      <a:graphic>
                        <a:graphicData uri="http://schemas.openxmlformats.org/drawingml/2006/picture">
                          <pic:pic>
                            <pic:nvPicPr>
                              <pic:cNvPr id="0" name="image42.jpg"/>
                              <pic:cNvPicPr preferRelativeResize="0"/>
                            </pic:nvPicPr>
                            <pic:blipFill>
                              <a:blip r:embed="rId70"/>
                              <a:srcRect b="0" l="0" r="0" t="0"/>
                              <a:stretch>
                                <a:fillRect/>
                              </a:stretch>
                            </pic:blipFill>
                            <pic:spPr>
                              <a:xfrm>
                                <a:off x="0" y="0"/>
                                <a:ext cx="4630315" cy="3335512"/>
                              </a:xfrm>
                              <a:prstGeom prst="rect"/>
                              <a:ln/>
                            </pic:spPr>
                          </pic:pic>
                        </a:graphicData>
                      </a:graphic>
                    </wp:inline>
                  </w:drawing>
                </w:r>
                <w:sdt>
                  <w:sdtPr>
                    <w:tag w:val="goog_rdk_206"/>
                  </w:sdtPr>
                  <w:sdtContent>
                    <w:r w:rsidDel="00000000" w:rsidR="00000000" w:rsidRPr="00000000">
                      <w:rPr>
                        <w:rtl w:val="0"/>
                      </w:rPr>
                    </w:r>
                  </w:sdtContent>
                </w:sdt>
              </w:p>
            </w:sdtContent>
          </w:sdt>
          <w:sdt>
            <w:sdtPr>
              <w:tag w:val="goog_rdk_209"/>
            </w:sdtPr>
            <w:sdtContent>
              <w:p w:rsidR="00000000" w:rsidDel="00000000" w:rsidP="00000000" w:rsidRDefault="00000000" w:rsidRPr="00000000" w14:paraId="000001F7">
                <w:pPr>
                  <w:widowControl w:val="0"/>
                  <w:rPr>
                    <w:b w:val="1"/>
                    <w:rPrChange w:author="USER" w:id="33" w:date="2022-09-08T11:09:00Z">
                      <w:rPr>
                        <w:b w:val="1"/>
                        <w:highlight w:val="yellow"/>
                      </w:rPr>
                    </w:rPrChange>
                  </w:rPr>
                </w:pPr>
                <w:sdt>
                  <w:sdtPr>
                    <w:tag w:val="goog_rdk_208"/>
                  </w:sdtPr>
                  <w:sdtContent>
                    <w:r w:rsidDel="00000000" w:rsidR="00000000" w:rsidRPr="00000000">
                      <w:rPr>
                        <w:rtl w:val="0"/>
                      </w:rPr>
                    </w:r>
                  </w:sdtContent>
                </w:sdt>
              </w:p>
            </w:sdtContent>
          </w:sdt>
          <w:sdt>
            <w:sdtPr>
              <w:tag w:val="goog_rdk_211"/>
            </w:sdtPr>
            <w:sdtContent>
              <w:p w:rsidR="00000000" w:rsidDel="00000000" w:rsidP="00000000" w:rsidRDefault="00000000" w:rsidRPr="00000000" w14:paraId="000001F8">
                <w:pPr>
                  <w:widowControl w:val="0"/>
                  <w:rPr>
                    <w:b w:val="1"/>
                    <w:color w:val="808080"/>
                    <w:sz w:val="18"/>
                    <w:szCs w:val="18"/>
                    <w:rPrChange w:author="USER" w:id="33" w:date="2022-09-08T11:09:00Z">
                      <w:rPr>
                        <w:b w:val="1"/>
                        <w:color w:val="808080"/>
                        <w:sz w:val="18"/>
                        <w:szCs w:val="18"/>
                        <w:highlight w:val="yellow"/>
                      </w:rPr>
                    </w:rPrChange>
                  </w:rPr>
                </w:pPr>
                <w:sdt>
                  <w:sdtPr>
                    <w:tag w:val="goog_rdk_210"/>
                  </w:sdtPr>
                  <w:sdtContent>
                    <w:r w:rsidDel="00000000" w:rsidR="00000000" w:rsidRPr="00000000">
                      <w:rPr>
                        <w:b w:val="1"/>
                        <w:color w:val="808080"/>
                        <w:sz w:val="18"/>
                        <w:szCs w:val="18"/>
                        <w:rtl w:val="0"/>
                        <w:rPrChange w:author="USER" w:id="33" w:date="2022-09-08T11:09:00Z">
                          <w:rPr>
                            <w:b w:val="1"/>
                            <w:color w:val="808080"/>
                            <w:sz w:val="18"/>
                            <w:szCs w:val="18"/>
                            <w:highlight w:val="yellow"/>
                          </w:rPr>
                        </w:rPrChange>
                      </w:rPr>
                      <w:t xml:space="preserve">Índice de precios del consumidor (Banco de la república de Colombia, 2022) </w:t>
                    </w:r>
                  </w:sdtContent>
                </w:sdt>
              </w:p>
            </w:sdtContent>
          </w:sdt>
          <w:sdt>
            <w:sdtPr>
              <w:tag w:val="goog_rdk_214"/>
            </w:sdtPr>
            <w:sdtContent>
              <w:p w:rsidR="00000000" w:rsidDel="00000000" w:rsidP="00000000" w:rsidRDefault="00000000" w:rsidRPr="00000000" w14:paraId="000001F9">
                <w:pPr>
                  <w:widowControl w:val="0"/>
                  <w:rPr>
                    <w:rPrChange w:author="USER" w:id="33" w:date="2022-09-08T11:09:00Z">
                      <w:rPr>
                        <w:highlight w:val="yellow"/>
                      </w:rPr>
                    </w:rPrChange>
                  </w:rPr>
                </w:pPr>
                <w:sdt>
                  <w:sdtPr>
                    <w:tag w:val="goog_rdk_212"/>
                  </w:sdtPr>
                  <w:sdtContent>
                    <w:r w:rsidDel="00000000" w:rsidR="00000000" w:rsidRPr="00000000">
                      <w:rPr>
                        <w:sz w:val="16"/>
                        <w:szCs w:val="16"/>
                        <w:rtl w:val="0"/>
                        <w:rPrChange w:author="USER" w:id="33" w:date="2022-09-08T11:09:00Z">
                          <w:rPr>
                            <w:sz w:val="16"/>
                            <w:szCs w:val="16"/>
                            <w:highlight w:val="yellow"/>
                          </w:rPr>
                        </w:rPrChange>
                      </w:rPr>
                      <w:t xml:space="preserve">Imagen: 228131_i119</w:t>
                    </w:r>
                  </w:sdtContent>
                </w:sdt>
                <w:sdt>
                  <w:sdtPr>
                    <w:tag w:val="goog_rdk_213"/>
                  </w:sdtPr>
                  <w:sdtContent>
                    <w:r w:rsidDel="00000000" w:rsidR="00000000" w:rsidRPr="00000000">
                      <w:rPr>
                        <w:rtl w:val="0"/>
                      </w:rPr>
                    </w:r>
                  </w:sdtContent>
                </w:sdt>
              </w:p>
            </w:sdtContent>
          </w:sdt>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A">
            <w:pPr>
              <w:widowControl w:val="0"/>
              <w:rPr>
                <w:b w:val="1"/>
              </w:rPr>
            </w:pPr>
            <w:r w:rsidDel="00000000" w:rsidR="00000000" w:rsidRPr="00000000">
              <w:rPr>
                <w:b w:val="1"/>
                <w:rtl w:val="0"/>
              </w:rPr>
              <w:t xml:space="preserve">Otro ejemplo de la utilidad de la estadística:</w:t>
            </w:r>
          </w:p>
          <w:p w:rsidR="00000000" w:rsidDel="00000000" w:rsidP="00000000" w:rsidRDefault="00000000" w:rsidRPr="00000000" w14:paraId="000001FB">
            <w:pPr>
              <w:widowControl w:val="0"/>
              <w:rPr/>
            </w:pPr>
            <w:r w:rsidDel="00000000" w:rsidR="00000000" w:rsidRPr="00000000">
              <w:rPr>
                <w:rtl w:val="0"/>
              </w:rPr>
              <w:t xml:space="preserve">Otro tema que podría interesar a los negocios, por ejemplo, es el uso de la tecnología y redes sociales de los colombianos.</w:t>
            </w:r>
          </w:p>
          <w:p w:rsidR="00000000" w:rsidDel="00000000" w:rsidP="00000000" w:rsidRDefault="00000000" w:rsidRPr="00000000" w14:paraId="000001FC">
            <w:pPr>
              <w:widowControl w:val="0"/>
              <w:rPr/>
            </w:pPr>
            <w:r w:rsidDel="00000000" w:rsidR="00000000" w:rsidRPr="00000000">
              <w:rPr>
                <w:rtl w:val="0"/>
              </w:rPr>
            </w:r>
          </w:p>
          <w:p w:rsidR="00000000" w:rsidDel="00000000" w:rsidP="00000000" w:rsidRDefault="00000000" w:rsidRPr="00000000" w14:paraId="000001FD">
            <w:pPr>
              <w:widowControl w:val="0"/>
              <w:rPr/>
            </w:pPr>
            <w:r w:rsidDel="00000000" w:rsidR="00000000" w:rsidRPr="00000000">
              <w:rPr>
                <w:rtl w:val="0"/>
              </w:rPr>
            </w:r>
          </w:p>
        </w:tc>
        <w:tc>
          <w:tcPr>
            <w:shd w:fill="auto" w:val="clear"/>
            <w:tcMar>
              <w:top w:w="100.0" w:type="dxa"/>
              <w:left w:w="100.0" w:type="dxa"/>
              <w:bottom w:w="100.0" w:type="dxa"/>
              <w:right w:w="100.0" w:type="dxa"/>
            </w:tcMar>
          </w:tcPr>
          <w:sdt>
            <w:sdtPr>
              <w:tag w:val="goog_rdk_217"/>
            </w:sdtPr>
            <w:sdtContent>
              <w:p w:rsidR="00000000" w:rsidDel="00000000" w:rsidP="00000000" w:rsidRDefault="00000000" w:rsidRPr="00000000" w14:paraId="000001FF">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34" w:date="2022-09-08T11:09:00Z">
                      <w:rPr>
                        <w:i w:val="1"/>
                        <w:color w:val="000000"/>
                        <w:sz w:val="18"/>
                        <w:szCs w:val="18"/>
                        <w:highlight w:val="yellow"/>
                      </w:rPr>
                    </w:rPrChange>
                  </w:rPr>
                </w:pPr>
                <w:sdt>
                  <w:sdtPr>
                    <w:tag w:val="goog_rdk_215"/>
                  </w:sdtPr>
                  <w:sdtContent>
                    <w:r w:rsidDel="00000000" w:rsidR="00000000" w:rsidRPr="00000000">
                      <w:rPr>
                        <w:b w:val="1"/>
                        <w:color w:val="000000"/>
                        <w:sz w:val="18"/>
                        <w:szCs w:val="18"/>
                        <w:rtl w:val="0"/>
                        <w:rPrChange w:author="USER" w:id="34" w:date="2022-09-08T11:09:00Z">
                          <w:rPr>
                            <w:b w:val="1"/>
                            <w:color w:val="000000"/>
                            <w:sz w:val="18"/>
                            <w:szCs w:val="18"/>
                            <w:highlight w:val="yellow"/>
                          </w:rPr>
                        </w:rPrChange>
                      </w:rPr>
                      <w:t xml:space="preserve">Figura 7</w:t>
                    </w:r>
                  </w:sdtContent>
                </w:sdt>
                <w:sdt>
                  <w:sdtPr>
                    <w:tag w:val="goog_rdk_216"/>
                  </w:sdtPr>
                  <w:sdtContent>
                    <w:r w:rsidDel="00000000" w:rsidR="00000000" w:rsidRPr="00000000">
                      <w:rPr>
                        <w:i w:val="1"/>
                        <w:color w:val="000000"/>
                        <w:sz w:val="18"/>
                        <w:szCs w:val="18"/>
                        <w:rtl w:val="0"/>
                        <w:rPrChange w:author="USER" w:id="34" w:date="2022-09-08T11:09:00Z">
                          <w:rPr>
                            <w:i w:val="1"/>
                            <w:color w:val="000000"/>
                            <w:sz w:val="18"/>
                            <w:szCs w:val="18"/>
                            <w:highlight w:val="yellow"/>
                          </w:rPr>
                        </w:rPrChange>
                      </w:rPr>
                      <w:br w:type="textWrapping"/>
                      <w:t xml:space="preserve">Estadísticas de uso de internet en Colombia 2021</w:t>
                    </w:r>
                  </w:sdtContent>
                </w:sdt>
              </w:p>
            </w:sdtContent>
          </w:sdt>
          <w:sdt>
            <w:sdtPr>
              <w:tag w:val="goog_rdk_219"/>
            </w:sdtPr>
            <w:sdtContent>
              <w:p w:rsidR="00000000" w:rsidDel="00000000" w:rsidP="00000000" w:rsidRDefault="00000000" w:rsidRPr="00000000" w14:paraId="00000200">
                <w:pPr>
                  <w:widowControl w:val="0"/>
                  <w:rPr>
                    <w:rPrChange w:author="USER" w:id="34" w:date="2022-09-08T11:09:00Z">
                      <w:rPr>
                        <w:highlight w:val="yellow"/>
                      </w:rPr>
                    </w:rPrChange>
                  </w:rPr>
                </w:pPr>
                <w:r w:rsidDel="00000000" w:rsidR="00000000" w:rsidRPr="00000000">
                  <w:rPr>
                    <w:highlight w:val="yellow"/>
                  </w:rPr>
                  <w:drawing>
                    <wp:inline distB="0" distT="0" distL="0" distR="0">
                      <wp:extent cx="3778812" cy="2125957"/>
                      <wp:effectExtent b="0" l="0" r="0" t="0"/>
                      <wp:docPr descr="Estadísticas de Redes Sociales en Colombia 2021" id="595" name="image38.jpg"/>
                      <a:graphic>
                        <a:graphicData uri="http://schemas.openxmlformats.org/drawingml/2006/picture">
                          <pic:pic>
                            <pic:nvPicPr>
                              <pic:cNvPr descr="Estadísticas de Redes Sociales en Colombia 2021" id="0" name="image38.jpg"/>
                              <pic:cNvPicPr preferRelativeResize="0"/>
                            </pic:nvPicPr>
                            <pic:blipFill>
                              <a:blip r:embed="rId71"/>
                              <a:srcRect b="0" l="0" r="0" t="0"/>
                              <a:stretch>
                                <a:fillRect/>
                              </a:stretch>
                            </pic:blipFill>
                            <pic:spPr>
                              <a:xfrm>
                                <a:off x="0" y="0"/>
                                <a:ext cx="3778812" cy="2125957"/>
                              </a:xfrm>
                              <a:prstGeom prst="rect"/>
                              <a:ln/>
                            </pic:spPr>
                          </pic:pic>
                        </a:graphicData>
                      </a:graphic>
                    </wp:inline>
                  </w:drawing>
                </w:r>
                <w:sdt>
                  <w:sdtPr>
                    <w:tag w:val="goog_rdk_218"/>
                  </w:sdtPr>
                  <w:sdtContent>
                    <w:r w:rsidDel="00000000" w:rsidR="00000000" w:rsidRPr="00000000">
                      <w:rPr>
                        <w:rtl w:val="0"/>
                      </w:rPr>
                    </w:r>
                  </w:sdtContent>
                </w:sdt>
              </w:p>
            </w:sdtContent>
          </w:sdt>
          <w:sdt>
            <w:sdtPr>
              <w:tag w:val="goog_rdk_221"/>
            </w:sdtPr>
            <w:sdtContent>
              <w:p w:rsidR="00000000" w:rsidDel="00000000" w:rsidP="00000000" w:rsidRDefault="00000000" w:rsidRPr="00000000" w14:paraId="00000201">
                <w:pPr>
                  <w:widowControl w:val="0"/>
                  <w:rPr>
                    <w:b w:val="1"/>
                    <w:color w:val="808080"/>
                    <w:sz w:val="18"/>
                    <w:szCs w:val="18"/>
                    <w:rPrChange w:author="USER" w:id="34" w:date="2022-09-08T11:09:00Z">
                      <w:rPr>
                        <w:b w:val="1"/>
                        <w:color w:val="808080"/>
                        <w:sz w:val="18"/>
                        <w:szCs w:val="18"/>
                        <w:highlight w:val="yellow"/>
                      </w:rPr>
                    </w:rPrChange>
                  </w:rPr>
                </w:pPr>
                <w:sdt>
                  <w:sdtPr>
                    <w:tag w:val="goog_rdk_220"/>
                  </w:sdtPr>
                  <w:sdtContent>
                    <w:r w:rsidDel="00000000" w:rsidR="00000000" w:rsidRPr="00000000">
                      <w:rPr>
                        <w:b w:val="1"/>
                        <w:color w:val="808080"/>
                        <w:sz w:val="18"/>
                        <w:szCs w:val="18"/>
                        <w:rtl w:val="0"/>
                        <w:rPrChange w:author="USER" w:id="34" w:date="2022-09-08T11:09:00Z">
                          <w:rPr>
                            <w:b w:val="1"/>
                            <w:color w:val="808080"/>
                            <w:sz w:val="18"/>
                            <w:szCs w:val="18"/>
                            <w:highlight w:val="yellow"/>
                          </w:rPr>
                        </w:rPrChange>
                      </w:rPr>
                      <w:t xml:space="preserve">Imagen: Estadísticas uso de tecnología en Colombia 2021 (way2net, 2021)</w:t>
                    </w:r>
                  </w:sdtContent>
                </w:sdt>
              </w:p>
            </w:sdtContent>
          </w:sdt>
          <w:sdt>
            <w:sdtPr>
              <w:tag w:val="goog_rdk_224"/>
            </w:sdtPr>
            <w:sdtContent>
              <w:p w:rsidR="00000000" w:rsidDel="00000000" w:rsidP="00000000" w:rsidRDefault="00000000" w:rsidRPr="00000000" w14:paraId="00000202">
                <w:pPr>
                  <w:widowControl w:val="0"/>
                  <w:rPr>
                    <w:rPrChange w:author="USER" w:id="34" w:date="2022-09-08T11:09:00Z">
                      <w:rPr>
                        <w:highlight w:val="yellow"/>
                      </w:rPr>
                    </w:rPrChange>
                  </w:rPr>
                </w:pPr>
                <w:sdt>
                  <w:sdtPr>
                    <w:tag w:val="goog_rdk_222"/>
                  </w:sdtPr>
                  <w:sdtContent>
                    <w:r w:rsidDel="00000000" w:rsidR="00000000" w:rsidRPr="00000000">
                      <w:rPr>
                        <w:sz w:val="16"/>
                        <w:szCs w:val="16"/>
                        <w:rtl w:val="0"/>
                        <w:rPrChange w:author="USER" w:id="34" w:date="2022-09-08T11:09:00Z">
                          <w:rPr>
                            <w:sz w:val="16"/>
                            <w:szCs w:val="16"/>
                            <w:highlight w:val="yellow"/>
                          </w:rPr>
                        </w:rPrChange>
                      </w:rPr>
                      <w:t xml:space="preserve">Imagen: 228131_i120</w:t>
                    </w:r>
                  </w:sdtContent>
                </w:sdt>
                <w:sdt>
                  <w:sdtPr>
                    <w:tag w:val="goog_rdk_223"/>
                  </w:sdtPr>
                  <w:sdtContent>
                    <w:r w:rsidDel="00000000" w:rsidR="00000000" w:rsidRPr="00000000">
                      <w:rPr>
                        <w:rtl w:val="0"/>
                      </w:rPr>
                    </w:r>
                  </w:sdtContent>
                </w:sdt>
              </w:p>
            </w:sdtContent>
          </w:sdt>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3">
            <w:pPr>
              <w:widowControl w:val="0"/>
              <w:rPr>
                <w:b w:val="1"/>
              </w:rPr>
            </w:pPr>
            <w:r w:rsidDel="00000000" w:rsidR="00000000" w:rsidRPr="00000000">
              <w:rPr>
                <w:rtl w:val="0"/>
              </w:rPr>
            </w:r>
          </w:p>
          <w:p w:rsidR="00000000" w:rsidDel="00000000" w:rsidP="00000000" w:rsidRDefault="00000000" w:rsidRPr="00000000" w14:paraId="00000204">
            <w:pPr>
              <w:widowControl w:val="0"/>
              <w:rPr/>
            </w:pPr>
            <w:r w:rsidDel="00000000" w:rsidR="00000000" w:rsidRPr="00000000">
              <w:rPr>
                <w:rtl w:val="0"/>
              </w:rPr>
              <w:t xml:space="preserve">Si el negocio emplea la tecnología se podría verificar si en el país hay buena oportunidad en este aspecto y si se desea especificar más; por ejemplo, sobre los usuarios de redes sociales se podría revisar qué red social utilizan con mayor frecuencia.</w:t>
            </w:r>
          </w:p>
          <w:p w:rsidR="00000000" w:rsidDel="00000000" w:rsidP="00000000" w:rsidRDefault="00000000" w:rsidRPr="00000000" w14:paraId="00000205">
            <w:pPr>
              <w:widowControl w:val="0"/>
              <w:rPr/>
            </w:pPr>
            <w:r w:rsidDel="00000000" w:rsidR="00000000" w:rsidRPr="00000000">
              <w:rPr>
                <w:rtl w:val="0"/>
              </w:rPr>
            </w:r>
          </w:p>
          <w:p w:rsidR="00000000" w:rsidDel="00000000" w:rsidP="00000000" w:rsidRDefault="00000000" w:rsidRPr="00000000" w14:paraId="00000206">
            <w:pPr>
              <w:widowControl w:val="0"/>
              <w:rPr/>
            </w:pPr>
            <w:r w:rsidDel="00000000" w:rsidR="00000000" w:rsidRPr="00000000">
              <w:rPr>
                <w:rtl w:val="0"/>
              </w:rPr>
              <w:t xml:space="preserve">Así, a partir de estos datos se decide qué redes sociales emplear más, adicional se evalúa el riesgo y oportunidad de invertir en negocios que usen la tecnología.</w:t>
            </w:r>
          </w:p>
        </w:tc>
        <w:tc>
          <w:tcPr>
            <w:shd w:fill="auto" w:val="clear"/>
            <w:tcMar>
              <w:top w:w="100.0" w:type="dxa"/>
              <w:left w:w="100.0" w:type="dxa"/>
              <w:bottom w:w="100.0" w:type="dxa"/>
              <w:right w:w="100.0" w:type="dxa"/>
            </w:tcMar>
          </w:tcPr>
          <w:sdt>
            <w:sdtPr>
              <w:tag w:val="goog_rdk_227"/>
            </w:sdtPr>
            <w:sdtContent>
              <w:p w:rsidR="00000000" w:rsidDel="00000000" w:rsidP="00000000" w:rsidRDefault="00000000" w:rsidRPr="00000000" w14:paraId="00000208">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35" w:date="2022-09-08T11:09:00Z">
                      <w:rPr>
                        <w:i w:val="1"/>
                        <w:color w:val="000000"/>
                        <w:sz w:val="18"/>
                        <w:szCs w:val="18"/>
                        <w:highlight w:val="yellow"/>
                      </w:rPr>
                    </w:rPrChange>
                  </w:rPr>
                </w:pPr>
                <w:sdt>
                  <w:sdtPr>
                    <w:tag w:val="goog_rdk_225"/>
                  </w:sdtPr>
                  <w:sdtContent>
                    <w:r w:rsidDel="00000000" w:rsidR="00000000" w:rsidRPr="00000000">
                      <w:rPr>
                        <w:b w:val="1"/>
                        <w:color w:val="000000"/>
                        <w:sz w:val="18"/>
                        <w:szCs w:val="18"/>
                        <w:rtl w:val="0"/>
                        <w:rPrChange w:author="USER" w:id="35" w:date="2022-09-08T11:09:00Z">
                          <w:rPr>
                            <w:b w:val="1"/>
                            <w:color w:val="000000"/>
                            <w:sz w:val="18"/>
                            <w:szCs w:val="18"/>
                            <w:highlight w:val="yellow"/>
                          </w:rPr>
                        </w:rPrChange>
                      </w:rPr>
                      <w:t xml:space="preserve">Figura 8</w:t>
                    </w:r>
                  </w:sdtContent>
                </w:sdt>
                <w:sdt>
                  <w:sdtPr>
                    <w:tag w:val="goog_rdk_226"/>
                  </w:sdtPr>
                  <w:sdtContent>
                    <w:r w:rsidDel="00000000" w:rsidR="00000000" w:rsidRPr="00000000">
                      <w:rPr>
                        <w:i w:val="1"/>
                        <w:color w:val="000000"/>
                        <w:sz w:val="18"/>
                        <w:szCs w:val="18"/>
                        <w:rtl w:val="0"/>
                        <w:rPrChange w:author="USER" w:id="35" w:date="2022-09-08T11:09:00Z">
                          <w:rPr>
                            <w:i w:val="1"/>
                            <w:color w:val="000000"/>
                            <w:sz w:val="18"/>
                            <w:szCs w:val="18"/>
                            <w:highlight w:val="yellow"/>
                          </w:rPr>
                        </w:rPrChange>
                      </w:rPr>
                      <w:br w:type="textWrapping"/>
                      <w:t xml:space="preserve">Estadísticas de redes sociales en Colombia 2021</w:t>
                    </w:r>
                  </w:sdtContent>
                </w:sdt>
              </w:p>
            </w:sdtContent>
          </w:sdt>
          <w:sdt>
            <w:sdtPr>
              <w:tag w:val="goog_rdk_229"/>
            </w:sdtPr>
            <w:sdtContent>
              <w:p w:rsidR="00000000" w:rsidDel="00000000" w:rsidP="00000000" w:rsidRDefault="00000000" w:rsidRPr="00000000" w14:paraId="00000209">
                <w:pPr>
                  <w:widowControl w:val="0"/>
                  <w:rPr>
                    <w:rPrChange w:author="USER" w:id="35" w:date="2022-09-08T11:09:00Z">
                      <w:rPr>
                        <w:highlight w:val="yellow"/>
                      </w:rPr>
                    </w:rPrChange>
                  </w:rPr>
                </w:pPr>
                <w:r w:rsidDel="00000000" w:rsidR="00000000" w:rsidRPr="00000000">
                  <w:rPr>
                    <w:highlight w:val="yellow"/>
                  </w:rPr>
                  <w:drawing>
                    <wp:inline distB="0" distT="0" distL="0" distR="0">
                      <wp:extent cx="4997463" cy="2811570"/>
                      <wp:effectExtent b="0" l="0" r="0" t="0"/>
                      <wp:docPr descr="Estadísticas de Redes Sociales en Colombia 2021" id="596" name="image39.jpg"/>
                      <a:graphic>
                        <a:graphicData uri="http://schemas.openxmlformats.org/drawingml/2006/picture">
                          <pic:pic>
                            <pic:nvPicPr>
                              <pic:cNvPr descr="Estadísticas de Redes Sociales en Colombia 2021" id="0" name="image39.jpg"/>
                              <pic:cNvPicPr preferRelativeResize="0"/>
                            </pic:nvPicPr>
                            <pic:blipFill>
                              <a:blip r:embed="rId72"/>
                              <a:srcRect b="0" l="0" r="0" t="0"/>
                              <a:stretch>
                                <a:fillRect/>
                              </a:stretch>
                            </pic:blipFill>
                            <pic:spPr>
                              <a:xfrm>
                                <a:off x="0" y="0"/>
                                <a:ext cx="4997463" cy="2811570"/>
                              </a:xfrm>
                              <a:prstGeom prst="rect"/>
                              <a:ln/>
                            </pic:spPr>
                          </pic:pic>
                        </a:graphicData>
                      </a:graphic>
                    </wp:inline>
                  </w:drawing>
                </w:r>
                <w:sdt>
                  <w:sdtPr>
                    <w:tag w:val="goog_rdk_228"/>
                  </w:sdtPr>
                  <w:sdtContent>
                    <w:r w:rsidDel="00000000" w:rsidR="00000000" w:rsidRPr="00000000">
                      <w:rPr>
                        <w:rtl w:val="0"/>
                      </w:rPr>
                    </w:r>
                  </w:sdtContent>
                </w:sdt>
              </w:p>
            </w:sdtContent>
          </w:sdt>
          <w:sdt>
            <w:sdtPr>
              <w:tag w:val="goog_rdk_231"/>
            </w:sdtPr>
            <w:sdtContent>
              <w:p w:rsidR="00000000" w:rsidDel="00000000" w:rsidP="00000000" w:rsidRDefault="00000000" w:rsidRPr="00000000" w14:paraId="0000020A">
                <w:pPr>
                  <w:widowControl w:val="0"/>
                  <w:rPr>
                    <w:b w:val="1"/>
                    <w:color w:val="808080"/>
                    <w:sz w:val="18"/>
                    <w:szCs w:val="18"/>
                    <w:rPrChange w:author="USER" w:id="35" w:date="2022-09-08T11:09:00Z">
                      <w:rPr>
                        <w:b w:val="1"/>
                        <w:color w:val="808080"/>
                        <w:sz w:val="18"/>
                        <w:szCs w:val="18"/>
                        <w:highlight w:val="yellow"/>
                      </w:rPr>
                    </w:rPrChange>
                  </w:rPr>
                </w:pPr>
                <w:sdt>
                  <w:sdtPr>
                    <w:tag w:val="goog_rdk_230"/>
                  </w:sdtPr>
                  <w:sdtContent>
                    <w:r w:rsidDel="00000000" w:rsidR="00000000" w:rsidRPr="00000000">
                      <w:rPr>
                        <w:b w:val="1"/>
                        <w:color w:val="808080"/>
                        <w:sz w:val="18"/>
                        <w:szCs w:val="18"/>
                        <w:rtl w:val="0"/>
                        <w:rPrChange w:author="USER" w:id="35" w:date="2022-09-08T11:09:00Z">
                          <w:rPr>
                            <w:b w:val="1"/>
                            <w:color w:val="808080"/>
                            <w:sz w:val="18"/>
                            <w:szCs w:val="18"/>
                            <w:highlight w:val="yellow"/>
                          </w:rPr>
                        </w:rPrChange>
                      </w:rPr>
                      <w:t xml:space="preserve">Imagen: Estadísticas de Redes Sociales en Colombia 2021 (way2net, 2021)</w:t>
                    </w:r>
                  </w:sdtContent>
                </w:sdt>
              </w:p>
            </w:sdtContent>
          </w:sdt>
          <w:sdt>
            <w:sdtPr>
              <w:tag w:val="goog_rdk_234"/>
            </w:sdtPr>
            <w:sdtContent>
              <w:p w:rsidR="00000000" w:rsidDel="00000000" w:rsidP="00000000" w:rsidRDefault="00000000" w:rsidRPr="00000000" w14:paraId="0000020B">
                <w:pPr>
                  <w:widowControl w:val="0"/>
                  <w:rPr>
                    <w:rPrChange w:author="USER" w:id="35" w:date="2022-09-08T11:09:00Z">
                      <w:rPr>
                        <w:highlight w:val="yellow"/>
                      </w:rPr>
                    </w:rPrChange>
                  </w:rPr>
                </w:pPr>
                <w:sdt>
                  <w:sdtPr>
                    <w:tag w:val="goog_rdk_232"/>
                  </w:sdtPr>
                  <w:sdtContent>
                    <w:r w:rsidDel="00000000" w:rsidR="00000000" w:rsidRPr="00000000">
                      <w:rPr>
                        <w:sz w:val="16"/>
                        <w:szCs w:val="16"/>
                        <w:rtl w:val="0"/>
                        <w:rPrChange w:author="USER" w:id="35" w:date="2022-09-08T11:09:00Z">
                          <w:rPr>
                            <w:sz w:val="16"/>
                            <w:szCs w:val="16"/>
                            <w:highlight w:val="yellow"/>
                          </w:rPr>
                        </w:rPrChange>
                      </w:rPr>
                      <w:t xml:space="preserve">Imagen: 228131_i121</w:t>
                    </w:r>
                  </w:sdtContent>
                </w:sdt>
                <w:sdt>
                  <w:sdtPr>
                    <w:tag w:val="goog_rdk_233"/>
                  </w:sdtPr>
                  <w:sdtContent>
                    <w:r w:rsidDel="00000000" w:rsidR="00000000" w:rsidRPr="00000000">
                      <w:rPr>
                        <w:rtl w:val="0"/>
                      </w:rPr>
                    </w:r>
                  </w:sdtContent>
                </w:sdt>
              </w:p>
            </w:sdtContent>
          </w:sdt>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C">
            <w:pPr>
              <w:widowControl w:val="0"/>
              <w:rPr>
                <w:b w:val="1"/>
              </w:rPr>
            </w:pPr>
            <w:r w:rsidDel="00000000" w:rsidR="00000000" w:rsidRPr="00000000">
              <w:rPr>
                <w:b w:val="1"/>
                <w:rtl w:val="0"/>
              </w:rPr>
              <w:t xml:space="preserve">Características de la Estadística</w:t>
            </w:r>
          </w:p>
          <w:p w:rsidR="00000000" w:rsidDel="00000000" w:rsidP="00000000" w:rsidRDefault="00000000" w:rsidRPr="00000000" w14:paraId="0000020D">
            <w:pPr>
              <w:widowControl w:val="0"/>
              <w:rPr/>
            </w:pPr>
            <w:r w:rsidDel="00000000" w:rsidR="00000000" w:rsidRPr="00000000">
              <w:rPr>
                <w:rtl w:val="0"/>
              </w:rPr>
              <w:t xml:space="preserve">Además, existen indicadores propios de las organizaciones, tales como la medición de desempeño de los colaboradores en áreas específicas, validación de datos financieros, análisis de los tiempos de procesos, comparación de sedes, definición de conocimiento específico y general del negocio.</w:t>
            </w:r>
          </w:p>
          <w:p w:rsidR="00000000" w:rsidDel="00000000" w:rsidP="00000000" w:rsidRDefault="00000000" w:rsidRPr="00000000" w14:paraId="0000020E">
            <w:pPr>
              <w:widowControl w:val="0"/>
              <w:rPr/>
            </w:pPr>
            <w:r w:rsidDel="00000000" w:rsidR="00000000" w:rsidRPr="00000000">
              <w:rPr>
                <w:rtl w:val="0"/>
              </w:rPr>
            </w:r>
          </w:p>
          <w:p w:rsidR="00000000" w:rsidDel="00000000" w:rsidP="00000000" w:rsidRDefault="00000000" w:rsidRPr="00000000" w14:paraId="0000020F">
            <w:pPr>
              <w:widowControl w:val="0"/>
              <w:rPr/>
            </w:pPr>
            <w:r w:rsidDel="00000000" w:rsidR="00000000" w:rsidRPr="00000000">
              <w:rPr>
                <w:rtl w:val="0"/>
              </w:rPr>
              <w:t xml:space="preserve">Es por esto que la estadística toma un papel muy importante, para ello se mencionarán las principales características de la estadística:</w:t>
            </w:r>
          </w:p>
          <w:p w:rsidR="00000000" w:rsidDel="00000000" w:rsidP="00000000" w:rsidRDefault="00000000" w:rsidRPr="00000000" w14:paraId="00000210">
            <w:pPr>
              <w:widowControl w:val="0"/>
              <w:rPr/>
            </w:pPr>
            <w:r w:rsidDel="00000000" w:rsidR="00000000" w:rsidRPr="00000000">
              <w:rPr>
                <w:rtl w:val="0"/>
              </w:rPr>
            </w:r>
          </w:p>
          <w:p w:rsidR="00000000" w:rsidDel="00000000" w:rsidP="00000000" w:rsidRDefault="00000000" w:rsidRPr="00000000" w14:paraId="0000021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highlight w:val="green"/>
                <w:u w:val="none"/>
                <w:vertAlign w:val="baseline"/>
              </w:rPr>
            </w:pPr>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Objetivo y pregunta</w:t>
            </w:r>
          </w:p>
          <w:p w:rsidR="00000000" w:rsidDel="00000000" w:rsidP="00000000" w:rsidRDefault="00000000" w:rsidRPr="00000000" w14:paraId="0000021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highlight w:val="green"/>
                <w:u w:val="none"/>
                <w:vertAlign w:val="baseline"/>
              </w:rPr>
            </w:pPr>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Recopilación de los datos</w:t>
            </w:r>
          </w:p>
          <w:p w:rsidR="00000000" w:rsidDel="00000000" w:rsidP="00000000" w:rsidRDefault="00000000" w:rsidRPr="00000000" w14:paraId="0000021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highlight w:val="green"/>
                <w:u w:val="none"/>
                <w:vertAlign w:val="baseline"/>
              </w:rPr>
            </w:pPr>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Procesar los datos</w:t>
            </w:r>
          </w:p>
          <w:p w:rsidR="00000000" w:rsidDel="00000000" w:rsidP="00000000" w:rsidRDefault="00000000" w:rsidRPr="00000000" w14:paraId="0000021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highlight w:val="green"/>
                <w:u w:val="none"/>
                <w:vertAlign w:val="baseline"/>
              </w:rPr>
            </w:pPr>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Presentar los datos</w:t>
            </w:r>
          </w:p>
          <w:p w:rsidR="00000000" w:rsidDel="00000000" w:rsidP="00000000" w:rsidRDefault="00000000" w:rsidRPr="00000000" w14:paraId="0000021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highlight w:val="green"/>
                <w:u w:val="none"/>
                <w:vertAlign w:val="baseline"/>
              </w:rPr>
            </w:pPr>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Analizar los datos</w:t>
            </w:r>
          </w:p>
          <w:p w:rsidR="00000000" w:rsidDel="00000000" w:rsidP="00000000" w:rsidRDefault="00000000" w:rsidRPr="00000000" w14:paraId="0000021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Conclusiones y acciones</w:t>
            </w:r>
            <w:r w:rsidDel="00000000" w:rsidR="00000000" w:rsidRPr="00000000">
              <w:rPr>
                <w:rtl w:val="0"/>
              </w:rPr>
            </w:r>
          </w:p>
        </w:tc>
        <w:tc>
          <w:tcPr>
            <w:shd w:fill="auto" w:val="clear"/>
            <w:tcMar>
              <w:top w:w="100.0" w:type="dxa"/>
              <w:left w:w="100.0" w:type="dxa"/>
              <w:bottom w:w="100.0" w:type="dxa"/>
              <w:right w:w="100.0" w:type="dxa"/>
            </w:tcMar>
          </w:tcPr>
          <w:sdt>
            <w:sdtPr>
              <w:tag w:val="goog_rdk_236"/>
            </w:sdtPr>
            <w:sdtContent>
              <w:p w:rsidR="00000000" w:rsidDel="00000000" w:rsidP="00000000" w:rsidRDefault="00000000" w:rsidRPr="00000000" w14:paraId="00000218">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36" w:date="2022-09-08T11:09:00Z">
                      <w:rPr>
                        <w:i w:val="1"/>
                        <w:color w:val="000000"/>
                        <w:sz w:val="18"/>
                        <w:szCs w:val="18"/>
                        <w:highlight w:val="yellow"/>
                      </w:rPr>
                    </w:rPrChange>
                  </w:rPr>
                </w:pPr>
                <w:r w:rsidDel="00000000" w:rsidR="00000000" w:rsidRPr="00000000">
                  <w:rPr>
                    <w:b w:val="1"/>
                    <w:color w:val="000000"/>
                    <w:sz w:val="18"/>
                    <w:szCs w:val="18"/>
                    <w:highlight w:val="green"/>
                    <w:rtl w:val="0"/>
                  </w:rPr>
                  <w:t xml:space="preserve">Figura 9</w:t>
                </w:r>
                <w:r w:rsidDel="00000000" w:rsidR="00000000" w:rsidRPr="00000000">
                  <w:rPr>
                    <w:i w:val="1"/>
                    <w:color w:val="000000"/>
                    <w:sz w:val="18"/>
                    <w:szCs w:val="18"/>
                    <w:highlight w:val="green"/>
                    <w:rtl w:val="0"/>
                  </w:rPr>
                  <w:br w:type="textWrapping"/>
                  <w:t xml:space="preserve">Características de la estadística</w:t>
                </w:r>
                <w:sdt>
                  <w:sdtPr>
                    <w:tag w:val="goog_rdk_235"/>
                  </w:sdtPr>
                  <w:sdtContent>
                    <w:r w:rsidDel="00000000" w:rsidR="00000000" w:rsidRPr="00000000">
                      <w:rPr>
                        <w:rtl w:val="0"/>
                      </w:rPr>
                    </w:r>
                  </w:sdtContent>
                </w:sdt>
              </w:p>
            </w:sdtContent>
          </w:sdt>
          <w:sdt>
            <w:sdtPr>
              <w:tag w:val="goog_rdk_238"/>
            </w:sdtPr>
            <w:sdtContent>
              <w:p w:rsidR="00000000" w:rsidDel="00000000" w:rsidP="00000000" w:rsidRDefault="00000000" w:rsidRPr="00000000" w14:paraId="00000219">
                <w:pPr>
                  <w:widowControl w:val="0"/>
                  <w:rPr>
                    <w:b w:val="1"/>
                    <w:color w:val="808080"/>
                    <w:sz w:val="18"/>
                    <w:szCs w:val="18"/>
                    <w:rPrChange w:author="USER" w:id="36" w:date="2022-09-08T11:09:00Z">
                      <w:rPr>
                        <w:b w:val="1"/>
                        <w:color w:val="808080"/>
                        <w:sz w:val="18"/>
                        <w:szCs w:val="18"/>
                        <w:highlight w:val="yellow"/>
                      </w:rPr>
                    </w:rPrChange>
                  </w:rPr>
                </w:pPr>
                <w:r w:rsidDel="00000000" w:rsidR="00000000" w:rsidRPr="00000000">
                  <w:rPr>
                    <w:b w:val="1"/>
                    <w:color w:val="808080"/>
                    <w:sz w:val="18"/>
                    <w:szCs w:val="18"/>
                    <w:highlight w:val="yellow"/>
                  </w:rPr>
                  <w:drawing>
                    <wp:inline distB="0" distT="0" distL="0" distR="0">
                      <wp:extent cx="3041673" cy="2021503"/>
                      <wp:effectExtent b="0" l="0" r="0" t="0"/>
                      <wp:docPr id="597" name="image46.png"/>
                      <a:graphic>
                        <a:graphicData uri="http://schemas.openxmlformats.org/drawingml/2006/picture">
                          <pic:pic>
                            <pic:nvPicPr>
                              <pic:cNvPr id="0" name="image46.png"/>
                              <pic:cNvPicPr preferRelativeResize="0"/>
                            </pic:nvPicPr>
                            <pic:blipFill>
                              <a:blip r:embed="rId73"/>
                              <a:srcRect b="2528" l="0" r="0" t="2528"/>
                              <a:stretch>
                                <a:fillRect/>
                              </a:stretch>
                            </pic:blipFill>
                            <pic:spPr>
                              <a:xfrm>
                                <a:off x="0" y="0"/>
                                <a:ext cx="3041673" cy="2021503"/>
                              </a:xfrm>
                              <a:prstGeom prst="rect"/>
                              <a:ln/>
                            </pic:spPr>
                          </pic:pic>
                        </a:graphicData>
                      </a:graphic>
                    </wp:inline>
                  </w:drawing>
                </w:r>
                <w:sdt>
                  <w:sdtPr>
                    <w:tag w:val="goog_rdk_237"/>
                  </w:sdtPr>
                  <w:sdtContent>
                    <w:r w:rsidDel="00000000" w:rsidR="00000000" w:rsidRPr="00000000">
                      <w:rPr>
                        <w:rtl w:val="0"/>
                      </w:rPr>
                    </w:r>
                  </w:sdtContent>
                </w:sdt>
              </w:p>
            </w:sdtContent>
          </w:sdt>
          <w:sdt>
            <w:sdtPr>
              <w:tag w:val="goog_rdk_240"/>
            </w:sdtPr>
            <w:sdtContent>
              <w:p w:rsidR="00000000" w:rsidDel="00000000" w:rsidP="00000000" w:rsidRDefault="00000000" w:rsidRPr="00000000" w14:paraId="0000021A">
                <w:pPr>
                  <w:widowControl w:val="0"/>
                  <w:rPr>
                    <w:b w:val="1"/>
                    <w:color w:val="808080"/>
                    <w:sz w:val="18"/>
                    <w:szCs w:val="18"/>
                    <w:rPrChange w:author="USER" w:id="36" w:date="2022-09-08T11:09:00Z">
                      <w:rPr>
                        <w:b w:val="1"/>
                        <w:color w:val="808080"/>
                        <w:sz w:val="18"/>
                        <w:szCs w:val="18"/>
                        <w:highlight w:val="yellow"/>
                      </w:rPr>
                    </w:rPrChange>
                  </w:rPr>
                </w:pPr>
                <w:sdt>
                  <w:sdtPr>
                    <w:tag w:val="goog_rdk_239"/>
                  </w:sdtPr>
                  <w:sdtContent>
                    <w:r w:rsidDel="00000000" w:rsidR="00000000" w:rsidRPr="00000000">
                      <w:rPr>
                        <w:b w:val="1"/>
                        <w:color w:val="808080"/>
                        <w:sz w:val="18"/>
                        <w:szCs w:val="18"/>
                        <w:rtl w:val="0"/>
                        <w:rPrChange w:author="USER" w:id="36" w:date="2022-09-08T11:09:00Z">
                          <w:rPr>
                            <w:b w:val="1"/>
                            <w:color w:val="808080"/>
                            <w:sz w:val="18"/>
                            <w:szCs w:val="18"/>
                            <w:highlight w:val="yellow"/>
                          </w:rPr>
                        </w:rPrChange>
                      </w:rPr>
                      <w:t xml:space="preserve">Imagen: Características de la estadística</w:t>
                    </w:r>
                  </w:sdtContent>
                </w:sdt>
              </w:p>
            </w:sdtContent>
          </w:sdt>
          <w:sdt>
            <w:sdtPr>
              <w:tag w:val="goog_rdk_242"/>
            </w:sdtPr>
            <w:sdtContent>
              <w:p w:rsidR="00000000" w:rsidDel="00000000" w:rsidP="00000000" w:rsidRDefault="00000000" w:rsidRPr="00000000" w14:paraId="0000021B">
                <w:pPr>
                  <w:widowControl w:val="0"/>
                  <w:rPr>
                    <w:b w:val="1"/>
                    <w:color w:val="808080"/>
                    <w:sz w:val="18"/>
                    <w:szCs w:val="18"/>
                    <w:rPrChange w:author="USER" w:id="36" w:date="2022-09-08T11:09:00Z">
                      <w:rPr>
                        <w:b w:val="1"/>
                        <w:color w:val="808080"/>
                        <w:sz w:val="18"/>
                        <w:szCs w:val="18"/>
                        <w:highlight w:val="yellow"/>
                      </w:rPr>
                    </w:rPrChange>
                  </w:rPr>
                </w:pPr>
                <w:sdt>
                  <w:sdtPr>
                    <w:tag w:val="goog_rdk_241"/>
                  </w:sdtPr>
                  <w:sdtContent>
                    <w:r w:rsidDel="00000000" w:rsidR="00000000" w:rsidRPr="00000000">
                      <w:rPr>
                        <w:b w:val="1"/>
                        <w:color w:val="808080"/>
                        <w:sz w:val="18"/>
                        <w:szCs w:val="18"/>
                        <w:rtl w:val="0"/>
                        <w:rPrChange w:author="USER" w:id="36" w:date="2022-09-08T11:09:00Z">
                          <w:rPr>
                            <w:b w:val="1"/>
                            <w:color w:val="808080"/>
                            <w:sz w:val="18"/>
                            <w:szCs w:val="18"/>
                            <w:highlight w:val="yellow"/>
                          </w:rPr>
                        </w:rPrChange>
                      </w:rPr>
                      <w:t xml:space="preserve">Construcción propia</w:t>
                    </w:r>
                  </w:sdtContent>
                </w:sdt>
              </w:p>
            </w:sdtContent>
          </w:sdt>
          <w:sdt>
            <w:sdtPr>
              <w:tag w:val="goog_rdk_244"/>
            </w:sdtPr>
            <w:sdtContent>
              <w:p w:rsidR="00000000" w:rsidDel="00000000" w:rsidP="00000000" w:rsidRDefault="00000000" w:rsidRPr="00000000" w14:paraId="0000021C">
                <w:pPr>
                  <w:widowControl w:val="0"/>
                  <w:rPr>
                    <w:sz w:val="16"/>
                    <w:szCs w:val="16"/>
                    <w:rPrChange w:author="USER" w:id="36" w:date="2022-09-08T11:09:00Z">
                      <w:rPr>
                        <w:sz w:val="16"/>
                        <w:szCs w:val="16"/>
                        <w:highlight w:val="yellow"/>
                      </w:rPr>
                    </w:rPrChange>
                  </w:rPr>
                </w:pPr>
                <w:sdt>
                  <w:sdtPr>
                    <w:tag w:val="goog_rdk_243"/>
                  </w:sdtPr>
                  <w:sdtContent>
                    <w:r w:rsidDel="00000000" w:rsidR="00000000" w:rsidRPr="00000000">
                      <w:rPr>
                        <w:sz w:val="16"/>
                        <w:szCs w:val="16"/>
                        <w:rtl w:val="0"/>
                        <w:rPrChange w:author="USER" w:id="36" w:date="2022-09-08T11:09:00Z">
                          <w:rPr>
                            <w:sz w:val="16"/>
                            <w:szCs w:val="16"/>
                            <w:highlight w:val="yellow"/>
                          </w:rPr>
                        </w:rPrChange>
                      </w:rPr>
                      <w:t xml:space="preserve">Imagen: 228131_i122</w:t>
                    </w:r>
                  </w:sdtContent>
                </w:sdt>
              </w:p>
            </w:sdtContent>
          </w:sdt>
          <w:sdt>
            <w:sdtPr>
              <w:tag w:val="goog_rdk_246"/>
            </w:sdtPr>
            <w:sdtContent>
              <w:p w:rsidR="00000000" w:rsidDel="00000000" w:rsidP="00000000" w:rsidRDefault="00000000" w:rsidRPr="00000000" w14:paraId="0000021D">
                <w:pPr>
                  <w:widowControl w:val="0"/>
                  <w:rPr>
                    <w:b w:val="1"/>
                    <w:color w:val="808080"/>
                    <w:sz w:val="18"/>
                    <w:szCs w:val="18"/>
                    <w:rPrChange w:author="USER" w:id="37" w:date="2022-09-08T11:09:00Z">
                      <w:rPr>
                        <w:b w:val="1"/>
                        <w:color w:val="808080"/>
                        <w:sz w:val="18"/>
                        <w:szCs w:val="18"/>
                        <w:highlight w:val="yellow"/>
                      </w:rPr>
                    </w:rPrChange>
                  </w:rPr>
                </w:pPr>
                <w:hyperlink r:id="rId74">
                  <w:r w:rsidDel="00000000" w:rsidR="00000000" w:rsidRPr="00000000">
                    <w:rPr>
                      <w:b w:val="1"/>
                      <w:color w:val="0000ff"/>
                      <w:sz w:val="18"/>
                      <w:szCs w:val="18"/>
                      <w:u w:val="single"/>
                      <w:rtl w:val="0"/>
                    </w:rPr>
                    <w:t xml:space="preserve">https://image.shutterstock.com/image-photo/serious-business-man-trader-analyst-600w-1854622555.jpg</w:t>
                  </w:r>
                </w:hyperlink>
                <w:r w:rsidDel="00000000" w:rsidR="00000000" w:rsidRPr="00000000">
                  <w:rPr>
                    <w:b w:val="1"/>
                    <w:color w:val="808080"/>
                    <w:sz w:val="18"/>
                    <w:szCs w:val="18"/>
                    <w:rtl w:val="0"/>
                  </w:rPr>
                  <w:t xml:space="preserve"> </w:t>
                </w:r>
                <w:sdt>
                  <w:sdtPr>
                    <w:tag w:val="goog_rdk_245"/>
                  </w:sdtPr>
                  <w:sdtContent>
                    <w:r w:rsidDel="00000000" w:rsidR="00000000" w:rsidRPr="00000000">
                      <w:rPr>
                        <w:rtl w:val="0"/>
                      </w:rPr>
                    </w:r>
                  </w:sdtContent>
                </w:sdt>
              </w:p>
            </w:sdtContent>
          </w:sdt>
        </w:tc>
      </w:tr>
    </w:tbl>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tbl>
      <w:tblPr>
        <w:tblStyle w:val="Table2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4">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25">
            <w:pPr>
              <w:pStyle w:val="Title"/>
              <w:widowControl w:val="0"/>
              <w:spacing w:line="240" w:lineRule="auto"/>
              <w:jc w:val="center"/>
              <w:rPr>
                <w:sz w:val="22"/>
                <w:szCs w:val="22"/>
              </w:rPr>
            </w:pPr>
            <w:bookmarkStart w:colFirst="0" w:colLast="0" w:name="_heading=h.1pxezwc" w:id="18"/>
            <w:bookmarkEnd w:id="18"/>
            <w:r w:rsidDel="00000000" w:rsidR="00000000" w:rsidRPr="00000000">
              <w:rPr>
                <w:sz w:val="22"/>
                <w:szCs w:val="22"/>
                <w:highlight w:val="green"/>
                <w:rtl w:val="0"/>
              </w:rPr>
              <w:t xml:space="preserve">Acordeón tipo 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pacing w:line="240" w:lineRule="auto"/>
              <w:rPr/>
            </w:pPr>
            <w:r w:rsidDel="00000000" w:rsidR="00000000" w:rsidRPr="00000000">
              <w:rPr>
                <w:rtl w:val="0"/>
              </w:rPr>
              <w:t xml:space="preserve">Como principio fundamental la estadística trata con datos, donde se establecen:</w:t>
            </w:r>
          </w:p>
        </w:tc>
      </w:tr>
      <w:tr>
        <w:trPr>
          <w:cantSplit w:val="0"/>
          <w:trHeight w:val="420" w:hRule="atLeast"/>
          <w:tblHeader w:val="0"/>
        </w:trPr>
        <w:tc>
          <w:tcPr>
            <w:gridSpan w:val="2"/>
            <w:shd w:fill="auto" w:val="clear"/>
            <w:tcMar>
              <w:top w:w="100.0" w:type="dxa"/>
              <w:left w:w="100.0" w:type="dxa"/>
              <w:bottom w:w="100.0" w:type="dxa"/>
              <w:right w:w="100.0" w:type="dxa"/>
            </w:tcMar>
          </w:tcPr>
          <w:sdt>
            <w:sdtPr>
              <w:tag w:val="goog_rdk_249"/>
            </w:sdtPr>
            <w:sdtContent>
              <w:p w:rsidR="00000000" w:rsidDel="00000000" w:rsidP="00000000" w:rsidRDefault="00000000" w:rsidRPr="00000000" w14:paraId="00000228">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38" w:date="2022-09-08T11:09:00Z">
                      <w:rPr>
                        <w:i w:val="1"/>
                        <w:color w:val="000000"/>
                        <w:sz w:val="18"/>
                        <w:szCs w:val="18"/>
                        <w:highlight w:val="yellow"/>
                      </w:rPr>
                    </w:rPrChange>
                  </w:rPr>
                </w:pPr>
                <w:sdt>
                  <w:sdtPr>
                    <w:tag w:val="goog_rdk_247"/>
                  </w:sdtPr>
                  <w:sdtContent>
                    <w:r w:rsidDel="00000000" w:rsidR="00000000" w:rsidRPr="00000000">
                      <w:rPr>
                        <w:b w:val="1"/>
                        <w:color w:val="000000"/>
                        <w:sz w:val="18"/>
                        <w:szCs w:val="18"/>
                        <w:rtl w:val="0"/>
                        <w:rPrChange w:author="USER" w:id="38" w:date="2022-09-08T11:09:00Z">
                          <w:rPr>
                            <w:b w:val="1"/>
                            <w:color w:val="000000"/>
                            <w:sz w:val="18"/>
                            <w:szCs w:val="18"/>
                            <w:highlight w:val="yellow"/>
                          </w:rPr>
                        </w:rPrChange>
                      </w:rPr>
                      <w:t xml:space="preserve">Figura 10</w:t>
                    </w:r>
                  </w:sdtContent>
                </w:sdt>
                <w:sdt>
                  <w:sdtPr>
                    <w:tag w:val="goog_rdk_248"/>
                  </w:sdtPr>
                  <w:sdtContent>
                    <w:r w:rsidDel="00000000" w:rsidR="00000000" w:rsidRPr="00000000">
                      <w:rPr>
                        <w:i w:val="1"/>
                        <w:color w:val="000000"/>
                        <w:sz w:val="18"/>
                        <w:szCs w:val="18"/>
                        <w:rtl w:val="0"/>
                        <w:rPrChange w:author="USER" w:id="38" w:date="2022-09-08T11:09:00Z">
                          <w:rPr>
                            <w:i w:val="1"/>
                            <w:color w:val="000000"/>
                            <w:sz w:val="18"/>
                            <w:szCs w:val="18"/>
                            <w:highlight w:val="yellow"/>
                          </w:rPr>
                        </w:rPrChange>
                      </w:rPr>
                      <w:br w:type="textWrapping"/>
                      <w:t xml:space="preserve">Características de la estadística</w:t>
                    </w:r>
                  </w:sdtContent>
                </w:sdt>
              </w:p>
            </w:sdtContent>
          </w:sdt>
          <w:p w:rsidR="00000000" w:rsidDel="00000000" w:rsidP="00000000" w:rsidRDefault="00000000" w:rsidRPr="00000000" w14:paraId="00000229">
            <w:pPr>
              <w:widowControl w:val="0"/>
              <w:spacing w:line="240" w:lineRule="auto"/>
              <w:jc w:val="center"/>
              <w:rPr/>
            </w:pPr>
            <w:r w:rsidDel="00000000" w:rsidR="00000000" w:rsidRPr="00000000">
              <w:rPr>
                <w:highlight w:val="yellow"/>
              </w:rPr>
              <w:drawing>
                <wp:inline distB="0" distT="0" distL="0" distR="0">
                  <wp:extent cx="3256036" cy="1736389"/>
                  <wp:effectExtent b="0" l="0" r="0" t="0"/>
                  <wp:docPr descr="Tabla&#10;&#10;Descripción generada automáticamente" id="561" name="image5.png"/>
                  <a:graphic>
                    <a:graphicData uri="http://schemas.openxmlformats.org/drawingml/2006/picture">
                      <pic:pic>
                        <pic:nvPicPr>
                          <pic:cNvPr descr="Tabla&#10;&#10;Descripción generada automáticamente" id="0" name="image5.png"/>
                          <pic:cNvPicPr preferRelativeResize="0"/>
                        </pic:nvPicPr>
                        <pic:blipFill>
                          <a:blip r:embed="rId75"/>
                          <a:srcRect b="0" l="15745" r="5137" t="0"/>
                          <a:stretch>
                            <a:fillRect/>
                          </a:stretch>
                        </pic:blipFill>
                        <pic:spPr>
                          <a:xfrm>
                            <a:off x="0" y="0"/>
                            <a:ext cx="3256036" cy="1736389"/>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widowControl w:val="0"/>
              <w:spacing w:line="240" w:lineRule="auto"/>
              <w:jc w:val="center"/>
              <w:rPr/>
            </w:pPr>
            <w:r w:rsidDel="00000000" w:rsidR="00000000" w:rsidRPr="00000000">
              <w:rPr>
                <w:rtl w:val="0"/>
              </w:rPr>
            </w:r>
          </w:p>
          <w:p w:rsidR="00000000" w:rsidDel="00000000" w:rsidP="00000000" w:rsidRDefault="00000000" w:rsidRPr="00000000" w14:paraId="0000022B">
            <w:pPr>
              <w:widowControl w:val="0"/>
              <w:spacing w:line="240" w:lineRule="auto"/>
              <w:rPr/>
            </w:pPr>
            <w:sdt>
              <w:sdtPr>
                <w:tag w:val="goog_rdk_250"/>
              </w:sdtPr>
              <w:sdtContent>
                <w:r w:rsidDel="00000000" w:rsidR="00000000" w:rsidRPr="00000000">
                  <w:rPr>
                    <w:sz w:val="16"/>
                    <w:szCs w:val="16"/>
                    <w:rtl w:val="0"/>
                    <w:rPrChange w:author="USER" w:id="38" w:date="2022-09-08T11:09:00Z">
                      <w:rPr>
                        <w:sz w:val="16"/>
                        <w:szCs w:val="16"/>
                        <w:highlight w:val="yellow"/>
                      </w:rPr>
                    </w:rPrChange>
                  </w:rPr>
                  <w:t xml:space="preserve">Imagen: 228131_i123</w:t>
                </w:r>
              </w:sdtContent>
            </w:sdt>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D">
            <w:pPr>
              <w:widowControl w:val="0"/>
              <w:spacing w:line="240" w:lineRule="auto"/>
              <w:rPr>
                <w:b w:val="1"/>
              </w:rPr>
            </w:pPr>
            <w:r w:rsidDel="00000000" w:rsidR="00000000" w:rsidRPr="00000000">
              <w:rPr>
                <w:b w:val="1"/>
                <w:rtl w:val="0"/>
              </w:rPr>
              <w:t xml:space="preserve">Objetivos y preguntas</w:t>
            </w:r>
          </w:p>
          <w:p w:rsidR="00000000" w:rsidDel="00000000" w:rsidP="00000000" w:rsidRDefault="00000000" w:rsidRPr="00000000" w14:paraId="0000022E">
            <w:pPr>
              <w:widowControl w:val="0"/>
              <w:spacing w:line="240" w:lineRule="auto"/>
              <w:rPr/>
            </w:pPr>
            <w:r w:rsidDel="00000000" w:rsidR="00000000" w:rsidRPr="00000000">
              <w:rPr>
                <w:rtl w:val="0"/>
              </w:rPr>
              <w:t xml:space="preserve">Para empezar a hacer uso de la estadística es fundamental definir la intencionalidad de lo que se desea saber, comprobar o medir. En otras palabras; definir con claridad las preguntas que se desean responder.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0">
            <w:pPr>
              <w:widowControl w:val="0"/>
              <w:spacing w:line="240" w:lineRule="auto"/>
              <w:rPr>
                <w:b w:val="1"/>
              </w:rPr>
            </w:pPr>
            <w:r w:rsidDel="00000000" w:rsidR="00000000" w:rsidRPr="00000000">
              <w:rPr>
                <w:b w:val="1"/>
                <w:rtl w:val="0"/>
              </w:rPr>
              <w:t xml:space="preserve">Recopilación de datos</w:t>
            </w:r>
          </w:p>
          <w:p w:rsidR="00000000" w:rsidDel="00000000" w:rsidP="00000000" w:rsidRDefault="00000000" w:rsidRPr="00000000" w14:paraId="00000231">
            <w:pPr>
              <w:widowControl w:val="0"/>
              <w:spacing w:line="240" w:lineRule="auto"/>
              <w:rPr/>
            </w:pPr>
            <w:r w:rsidDel="00000000" w:rsidR="00000000" w:rsidRPr="00000000">
              <w:rPr>
                <w:rtl w:val="0"/>
              </w:rPr>
              <w:t xml:space="preserve">Según la necesidad u objetivo del ejercicio estadístico, es necesario identificar si este existe o se debe diseñar la herramienta o instrumento para la recopilación de los datos. Verificar por ende si los sistemas de información tienen los datos requeridos e implementar encuestas o métodos de observación sistemática.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3">
            <w:pPr>
              <w:widowControl w:val="0"/>
              <w:spacing w:line="240" w:lineRule="auto"/>
              <w:rPr>
                <w:b w:val="1"/>
              </w:rPr>
            </w:pPr>
            <w:r w:rsidDel="00000000" w:rsidR="00000000" w:rsidRPr="00000000">
              <w:rPr>
                <w:b w:val="1"/>
                <w:rtl w:val="0"/>
              </w:rPr>
              <w:t xml:space="preserve">Procesar los datos</w:t>
            </w:r>
          </w:p>
          <w:p w:rsidR="00000000" w:rsidDel="00000000" w:rsidP="00000000" w:rsidRDefault="00000000" w:rsidRPr="00000000" w14:paraId="00000234">
            <w:pPr>
              <w:widowControl w:val="0"/>
              <w:spacing w:line="240" w:lineRule="auto"/>
              <w:rPr/>
            </w:pPr>
            <w:r w:rsidDel="00000000" w:rsidR="00000000" w:rsidRPr="00000000">
              <w:rPr>
                <w:rtl w:val="0"/>
              </w:rPr>
              <w:t xml:space="preserve">Cuando se tengan los datos recopilados de manera sistémica, es importante tener claridad de qué hacer con ellos. Tener los datos no responde las preguntas requeridas si el proceso no está claro. Es fundamental interpretar y entender los datos para definir las fórmulas matemáticas y las mediciones para aplicar las operaciones a estos datos, siendo las operaciones estadísticas más comunes y simples: promedios, sumas, conteos, segmentación, porcentajes, variables, tiempo, etc.</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6">
            <w:pPr>
              <w:widowControl w:val="0"/>
              <w:spacing w:line="240" w:lineRule="auto"/>
              <w:rPr>
                <w:b w:val="1"/>
              </w:rPr>
            </w:pPr>
            <w:r w:rsidDel="00000000" w:rsidR="00000000" w:rsidRPr="00000000">
              <w:rPr>
                <w:b w:val="1"/>
                <w:rtl w:val="0"/>
              </w:rPr>
              <w:t xml:space="preserve">Presentar los datos</w:t>
            </w:r>
          </w:p>
          <w:p w:rsidR="00000000" w:rsidDel="00000000" w:rsidP="00000000" w:rsidRDefault="00000000" w:rsidRPr="00000000" w14:paraId="00000237">
            <w:pPr>
              <w:widowControl w:val="0"/>
              <w:spacing w:line="240" w:lineRule="auto"/>
              <w:rPr/>
            </w:pPr>
            <w:r w:rsidDel="00000000" w:rsidR="00000000" w:rsidRPr="00000000">
              <w:rPr>
                <w:rtl w:val="0"/>
              </w:rPr>
              <w:t xml:space="preserve">Presentar la información de manera amigable y fácil de entender que muestre con claridad las dimensiones de las medidas y las comparaciones, así como los puntos de referencia para poder determinar con claridad las cifras y su significado. La presentación de los datos se realiza a través de gráficos, tablas con varias dimensiones, medidas y segmentación.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9">
            <w:pPr>
              <w:widowControl w:val="0"/>
              <w:spacing w:line="240" w:lineRule="auto"/>
              <w:rPr>
                <w:b w:val="1"/>
              </w:rPr>
            </w:pPr>
            <w:r w:rsidDel="00000000" w:rsidR="00000000" w:rsidRPr="00000000">
              <w:rPr>
                <w:b w:val="1"/>
                <w:rtl w:val="0"/>
              </w:rPr>
              <w:t xml:space="preserve">Analizar los datos</w:t>
            </w:r>
          </w:p>
          <w:p w:rsidR="00000000" w:rsidDel="00000000" w:rsidP="00000000" w:rsidRDefault="00000000" w:rsidRPr="00000000" w14:paraId="0000023A">
            <w:pPr>
              <w:widowControl w:val="0"/>
              <w:spacing w:line="240" w:lineRule="auto"/>
              <w:rPr/>
            </w:pPr>
            <w:r w:rsidDel="00000000" w:rsidR="00000000" w:rsidRPr="00000000">
              <w:rPr>
                <w:rtl w:val="0"/>
              </w:rPr>
              <w:t xml:space="preserve">Este análisis que se presenta junto con la presentación de datos está basado en la interpretación y comprensión de la información que hay en los datos presentados; se definen también con medidas como desviaciones, comprobaciones estadísticas, proyecciones futuras, entre otras operaciones, esto para determinar el estado de lo que se ha trazado desde los objetivos y preguntas.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C">
            <w:pPr>
              <w:widowControl w:val="0"/>
              <w:spacing w:line="240" w:lineRule="auto"/>
              <w:rPr>
                <w:b w:val="1"/>
              </w:rPr>
            </w:pPr>
            <w:r w:rsidDel="00000000" w:rsidR="00000000" w:rsidRPr="00000000">
              <w:rPr>
                <w:b w:val="1"/>
                <w:rtl w:val="0"/>
              </w:rPr>
              <w:t xml:space="preserve">Conclusiones y acciones</w:t>
            </w:r>
          </w:p>
          <w:p w:rsidR="00000000" w:rsidDel="00000000" w:rsidP="00000000" w:rsidRDefault="00000000" w:rsidRPr="00000000" w14:paraId="0000023D">
            <w:pPr>
              <w:widowControl w:val="0"/>
              <w:spacing w:line="240" w:lineRule="auto"/>
              <w:rPr/>
            </w:pPr>
            <w:r w:rsidDel="00000000" w:rsidR="00000000" w:rsidRPr="00000000">
              <w:rPr>
                <w:rtl w:val="0"/>
              </w:rPr>
              <w:t xml:space="preserve">Si bien la estadística no se centra en las acciones, el fin es dar un conocimiento del negocio para que se use como insumo en la toma acertada de decisiones.</w:t>
            </w:r>
          </w:p>
        </w:tc>
      </w:tr>
    </w:tbl>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tbl>
      <w:tblPr>
        <w:tblStyle w:val="Table2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2">
            <w:pPr>
              <w:pStyle w:val="Title"/>
              <w:jc w:val="center"/>
              <w:rPr>
                <w:sz w:val="22"/>
                <w:szCs w:val="22"/>
              </w:rPr>
            </w:pPr>
            <w:bookmarkStart w:colFirst="0" w:colLast="0" w:name="_heading=h.23ckvvd" w:id="19"/>
            <w:bookmarkEnd w:id="19"/>
            <w:r w:rsidDel="00000000" w:rsidR="00000000" w:rsidRPr="00000000">
              <w:rPr>
                <w:sz w:val="22"/>
                <w:szCs w:val="22"/>
                <w:highlight w:val="green"/>
                <w:rtl w:val="0"/>
              </w:rPr>
              <w:t xml:space="preserve">Cajón de texto de color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3">
            <w:pPr>
              <w:widowControl w:val="0"/>
              <w:pBdr>
                <w:top w:space="0" w:sz="0" w:val="nil"/>
                <w:left w:space="0" w:sz="0" w:val="nil"/>
                <w:bottom w:space="0" w:sz="0" w:val="nil"/>
                <w:right w:space="0" w:sz="0" w:val="nil"/>
                <w:between w:space="0" w:sz="0" w:val="nil"/>
              </w:pBdr>
              <w:spacing w:line="240" w:lineRule="auto"/>
              <w:rPr/>
            </w:pPr>
            <w:r w:rsidDel="00000000" w:rsidR="00000000" w:rsidRPr="00000000">
              <w:rPr>
                <w:highlight w:val="green"/>
                <w:rtl w:val="0"/>
              </w:rPr>
              <w:t xml:space="preserve">La estadística es entonces, un conjunto de métodos y teorías aplicadas a la</w:t>
            </w:r>
            <w:r w:rsidDel="00000000" w:rsidR="00000000" w:rsidRPr="00000000">
              <w:rPr>
                <w:rtl w:val="0"/>
              </w:rPr>
              <w:t xml:space="preserve"> </w:t>
            </w:r>
            <w:r w:rsidDel="00000000" w:rsidR="00000000" w:rsidRPr="00000000">
              <w:rPr>
                <w:highlight w:val="green"/>
                <w:rtl w:val="0"/>
              </w:rPr>
              <w:t xml:space="preserve">recolección, descripción y análisis de datos, los cuales constituyen evidencia numérica para la toma de decisiones en condiciones de incertidumbre.</w:t>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5422900</wp:posOffset>
                      </wp:positionH>
                      <wp:positionV relativeFrom="paragraph">
                        <wp:posOffset>38100</wp:posOffset>
                      </wp:positionV>
                      <wp:extent cx="2670175" cy="2346325"/>
                      <wp:effectExtent b="0" l="0" r="0" t="0"/>
                      <wp:wrapSquare wrapText="bothSides" distB="0" distT="0" distL="114300" distR="114300"/>
                      <wp:docPr id="547" name=""/>
                      <a:graphic>
                        <a:graphicData uri="http://schemas.microsoft.com/office/word/2010/wordprocessingGroup">
                          <wpg:wgp>
                            <wpg:cNvGrpSpPr/>
                            <wpg:grpSpPr>
                              <a:xfrm>
                                <a:off x="4010900" y="2606825"/>
                                <a:ext cx="2670175" cy="2346325"/>
                                <a:chOff x="4010900" y="2606825"/>
                                <a:chExt cx="2670200" cy="2359075"/>
                              </a:xfrm>
                            </wpg:grpSpPr>
                            <wpg:grpSp>
                              <wpg:cNvGrpSpPr/>
                              <wpg:grpSpPr>
                                <a:xfrm>
                                  <a:off x="4010913" y="2606838"/>
                                  <a:ext cx="2670175" cy="2346325"/>
                                  <a:chOff x="3462609" y="2179800"/>
                                  <a:chExt cx="3766782" cy="3200400"/>
                                </a:xfrm>
                              </wpg:grpSpPr>
                              <wps:wsp>
                                <wps:cNvSpPr/>
                                <wps:cNvPr id="13" name="Shape 13"/>
                                <wps:spPr>
                                  <a:xfrm>
                                    <a:off x="3462609" y="2179800"/>
                                    <a:ext cx="3766775"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462609" y="2179800"/>
                                    <a:ext cx="3766782" cy="3200400"/>
                                    <a:chOff x="3462609" y="2179800"/>
                                    <a:chExt cx="3766782" cy="3200400"/>
                                  </a:xfrm>
                                </wpg:grpSpPr>
                                <wps:wsp>
                                  <wps:cNvSpPr/>
                                  <wps:cNvPr id="15" name="Shape 15"/>
                                  <wps:spPr>
                                    <a:xfrm>
                                      <a:off x="3462609" y="2179800"/>
                                      <a:ext cx="3766775"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462609" y="2179800"/>
                                      <a:ext cx="3766782" cy="3200400"/>
                                      <a:chOff x="3462609" y="2179800"/>
                                      <a:chExt cx="3766782" cy="3200400"/>
                                    </a:xfrm>
                                  </wpg:grpSpPr>
                                  <wps:wsp>
                                    <wps:cNvSpPr/>
                                    <wps:cNvPr id="17" name="Shape 17"/>
                                    <wps:spPr>
                                      <a:xfrm>
                                        <a:off x="3462609" y="2179800"/>
                                        <a:ext cx="3766775"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462609" y="2179800"/>
                                        <a:ext cx="3766782" cy="3200400"/>
                                        <a:chOff x="0" y="0"/>
                                        <a:chExt cx="3766775" cy="3200400"/>
                                      </a:xfrm>
                                    </wpg:grpSpPr>
                                    <wps:wsp>
                                      <wps:cNvSpPr/>
                                      <wps:cNvPr id="19" name="Shape 19"/>
                                      <wps:spPr>
                                        <a:xfrm>
                                          <a:off x="0" y="0"/>
                                          <a:ext cx="3766775"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3766775" cy="3200400"/>
                                          <a:chOff x="0" y="0"/>
                                          <a:chExt cx="3766775" cy="3200400"/>
                                        </a:xfrm>
                                      </wpg:grpSpPr>
                                      <wps:wsp>
                                        <wps:cNvSpPr/>
                                        <wps:cNvPr id="21" name="Shape 21"/>
                                        <wps:spPr>
                                          <a:xfrm>
                                            <a:off x="0" y="0"/>
                                            <a:ext cx="3766775"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1579603" y="0"/>
                                            <a:ext cx="841294" cy="841385"/>
                                          </a:xfrm>
                                          <a:custGeom>
                                            <a:rect b="b" l="l" r="r" t="t"/>
                                            <a:pathLst>
                                              <a:path extrusionOk="0" h="120000" w="120000">
                                                <a:moveTo>
                                                  <a:pt x="8412" y="60000"/>
                                                </a:moveTo>
                                                <a:lnTo>
                                                  <a:pt x="8412" y="60000"/>
                                                </a:lnTo>
                                                <a:cubicBezTo>
                                                  <a:pt x="8412" y="32962"/>
                                                  <a:pt x="29287" y="10511"/>
                                                  <a:pt x="56253" y="8547"/>
                                                </a:cubicBezTo>
                                                <a:cubicBezTo>
                                                  <a:pt x="83219" y="6584"/>
                                                  <a:pt x="107127" y="25773"/>
                                                  <a:pt x="111044" y="52526"/>
                                                </a:cubicBezTo>
                                                <a:cubicBezTo>
                                                  <a:pt x="114961" y="79279"/>
                                                  <a:pt x="97558" y="104517"/>
                                                  <a:pt x="71161" y="110367"/>
                                                </a:cubicBezTo>
                                                <a:lnTo>
                                                  <a:pt x="70592" y="118429"/>
                                                </a:lnTo>
                                                <a:lnTo>
                                                  <a:pt x="56830" y="104890"/>
                                                </a:lnTo>
                                                <a:lnTo>
                                                  <a:pt x="72705" y="88507"/>
                                                </a:lnTo>
                                                <a:lnTo>
                                                  <a:pt x="72144" y="96444"/>
                                                </a:lnTo>
                                                <a:lnTo>
                                                  <a:pt x="72144" y="96444"/>
                                                </a:lnTo>
                                                <a:cubicBezTo>
                                                  <a:pt x="90761" y="90239"/>
                                                  <a:pt x="101708" y="71000"/>
                                                  <a:pt x="97532" y="51825"/>
                                                </a:cubicBezTo>
                                                <a:cubicBezTo>
                                                  <a:pt x="93356" y="32650"/>
                                                  <a:pt x="75400" y="19706"/>
                                                  <a:pt x="55889" y="21806"/>
                                                </a:cubicBezTo>
                                                <a:cubicBezTo>
                                                  <a:pt x="36379" y="23907"/>
                                                  <a:pt x="21588" y="40376"/>
                                                  <a:pt x="21588" y="60000"/>
                                                </a:cubicBezTo>
                                                <a:close/>
                                              </a:path>
                                            </a:pathLst>
                                          </a:custGeom>
                                          <a:solidFill>
                                            <a:schemeClr val="lt1"/>
                                          </a:solidFill>
                                          <a:ln cap="flat" cmpd="sng" w="25400">
                                            <a:solidFill>
                                              <a:srgbClr val="8CA84E"/>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1765347" y="304678"/>
                                            <a:ext cx="469489" cy="23458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1765347" y="304678"/>
                                            <a:ext cx="469489" cy="23458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Objetivos y preguntas</w:t>
                                              </w:r>
                                            </w:p>
                                          </w:txbxContent>
                                        </wps:txbx>
                                        <wps:bodyPr anchorCtr="0" anchor="ctr" bIns="4425" lIns="4425" spcFirstLastPara="1" rIns="4425" wrap="square" tIns="4425">
                                          <a:noAutofit/>
                                        </wps:bodyPr>
                                      </wps:wsp>
                                      <wps:wsp>
                                        <wps:cNvSpPr/>
                                        <wps:cNvPr id="25" name="Shape 25"/>
                                        <wps:spPr>
                                          <a:xfrm>
                                            <a:off x="1345884" y="483580"/>
                                            <a:ext cx="841294" cy="841385"/>
                                          </a:xfrm>
                                          <a:custGeom>
                                            <a:rect b="b" l="l" r="r" t="t"/>
                                            <a:pathLst>
                                              <a:path extrusionOk="0" h="120000" w="120000">
                                                <a:moveTo>
                                                  <a:pt x="96481" y="23523"/>
                                                </a:moveTo>
                                                <a:lnTo>
                                                  <a:pt x="87164" y="32839"/>
                                                </a:lnTo>
                                                <a:lnTo>
                                                  <a:pt x="87164" y="32839"/>
                                                </a:lnTo>
                                                <a:cubicBezTo>
                                                  <a:pt x="75944" y="21617"/>
                                                  <a:pt x="58979" y="18449"/>
                                                  <a:pt x="44466" y="24867"/>
                                                </a:cubicBezTo>
                                                <a:cubicBezTo>
                                                  <a:pt x="29954" y="31284"/>
                                                  <a:pt x="20880" y="45966"/>
                                                  <a:pt x="21631" y="61817"/>
                                                </a:cubicBezTo>
                                                <a:cubicBezTo>
                                                  <a:pt x="22382" y="77668"/>
                                                  <a:pt x="32801" y="91427"/>
                                                  <a:pt x="47856" y="96444"/>
                                                </a:cubicBezTo>
                                                <a:lnTo>
                                                  <a:pt x="47295" y="88507"/>
                                                </a:lnTo>
                                                <a:lnTo>
                                                  <a:pt x="63170" y="104890"/>
                                                </a:lnTo>
                                                <a:lnTo>
                                                  <a:pt x="49408" y="118429"/>
                                                </a:lnTo>
                                                <a:lnTo>
                                                  <a:pt x="48839" y="110367"/>
                                                </a:lnTo>
                                                <a:cubicBezTo>
                                                  <a:pt x="27395" y="105615"/>
                                                  <a:pt x="11312" y="87807"/>
                                                  <a:pt x="8761" y="65991"/>
                                                </a:cubicBezTo>
                                                <a:cubicBezTo>
                                                  <a:pt x="6210" y="44176"/>
                                                  <a:pt x="17752" y="23137"/>
                                                  <a:pt x="37521" y="13566"/>
                                                </a:cubicBezTo>
                                                <a:cubicBezTo>
                                                  <a:pt x="57290" y="3996"/>
                                                  <a:pt x="80951" y="7991"/>
                                                  <a:pt x="96481" y="23523"/>
                                                </a:cubicBezTo>
                                                <a:close/>
                                              </a:path>
                                            </a:pathLst>
                                          </a:custGeom>
                                          <a:solidFill>
                                            <a:schemeClr val="lt1"/>
                                          </a:solidFill>
                                          <a:ln cap="flat" cmpd="sng" w="25400">
                                            <a:solidFill>
                                              <a:srgbClr val="8CA84E"/>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1530681" y="789218"/>
                                            <a:ext cx="469489" cy="23458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1530681" y="789218"/>
                                            <a:ext cx="469489" cy="23458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Recopilar datos</w:t>
                                              </w:r>
                                            </w:p>
                                          </w:txbxContent>
                                        </wps:txbx>
                                        <wps:bodyPr anchorCtr="0" anchor="ctr" bIns="4425" lIns="4425" spcFirstLastPara="1" rIns="4425" wrap="square" tIns="4425">
                                          <a:noAutofit/>
                                        </wps:bodyPr>
                                      </wps:wsp>
                                      <wps:wsp>
                                        <wps:cNvSpPr/>
                                        <wps:cNvPr id="28" name="Shape 28"/>
                                        <wps:spPr>
                                          <a:xfrm>
                                            <a:off x="1579603" y="968761"/>
                                            <a:ext cx="841294" cy="841385"/>
                                          </a:xfrm>
                                          <a:custGeom>
                                            <a:rect b="b" l="l" r="r" t="t"/>
                                            <a:pathLst>
                                              <a:path extrusionOk="0" h="120000" w="120000">
                                                <a:moveTo>
                                                  <a:pt x="23519" y="23523"/>
                                                </a:moveTo>
                                                <a:lnTo>
                                                  <a:pt x="23519" y="23523"/>
                                                </a:lnTo>
                                                <a:cubicBezTo>
                                                  <a:pt x="39049" y="7991"/>
                                                  <a:pt x="62710" y="3996"/>
                                                  <a:pt x="82479" y="13566"/>
                                                </a:cubicBezTo>
                                                <a:cubicBezTo>
                                                  <a:pt x="102248" y="23137"/>
                                                  <a:pt x="113790" y="44176"/>
                                                  <a:pt x="111239" y="65991"/>
                                                </a:cubicBezTo>
                                                <a:cubicBezTo>
                                                  <a:pt x="108688" y="87807"/>
                                                  <a:pt x="92605" y="105615"/>
                                                  <a:pt x="71161" y="110367"/>
                                                </a:cubicBezTo>
                                                <a:lnTo>
                                                  <a:pt x="70592" y="118429"/>
                                                </a:lnTo>
                                                <a:lnTo>
                                                  <a:pt x="56830" y="104890"/>
                                                </a:lnTo>
                                                <a:lnTo>
                                                  <a:pt x="72705" y="88507"/>
                                                </a:lnTo>
                                                <a:lnTo>
                                                  <a:pt x="72144" y="96444"/>
                                                </a:lnTo>
                                                <a:lnTo>
                                                  <a:pt x="72144" y="96444"/>
                                                </a:lnTo>
                                                <a:cubicBezTo>
                                                  <a:pt x="87199" y="91427"/>
                                                  <a:pt x="97618" y="77668"/>
                                                  <a:pt x="98369" y="61817"/>
                                                </a:cubicBezTo>
                                                <a:cubicBezTo>
                                                  <a:pt x="99120" y="45966"/>
                                                  <a:pt x="90046" y="31284"/>
                                                  <a:pt x="75534" y="24867"/>
                                                </a:cubicBezTo>
                                                <a:cubicBezTo>
                                                  <a:pt x="61021" y="18449"/>
                                                  <a:pt x="44056" y="21617"/>
                                                  <a:pt x="32836" y="32839"/>
                                                </a:cubicBezTo>
                                                <a:close/>
                                              </a:path>
                                            </a:pathLst>
                                          </a:custGeom>
                                          <a:solidFill>
                                            <a:schemeClr val="lt1"/>
                                          </a:solidFill>
                                          <a:ln cap="flat" cmpd="sng" w="25400">
                                            <a:solidFill>
                                              <a:srgbClr val="8CA84E"/>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1765347" y="1273439"/>
                                            <a:ext cx="469489" cy="23458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1765347" y="1273439"/>
                                            <a:ext cx="469489" cy="23458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Procesar datos</w:t>
                                              </w:r>
                                            </w:p>
                                          </w:txbxContent>
                                        </wps:txbx>
                                        <wps:bodyPr anchorCtr="0" anchor="ctr" bIns="4425" lIns="4425" spcFirstLastPara="1" rIns="4425" wrap="square" tIns="4425">
                                          <a:noAutofit/>
                                        </wps:bodyPr>
                                      </wps:wsp>
                                      <wps:wsp>
                                        <wps:cNvSpPr/>
                                        <wps:cNvPr id="31" name="Shape 31"/>
                                        <wps:spPr>
                                          <a:xfrm>
                                            <a:off x="1345884" y="1453301"/>
                                            <a:ext cx="841294" cy="841385"/>
                                          </a:xfrm>
                                          <a:custGeom>
                                            <a:rect b="b" l="l" r="r" t="t"/>
                                            <a:pathLst>
                                              <a:path extrusionOk="0" h="120000" w="120000">
                                                <a:moveTo>
                                                  <a:pt x="96481" y="23523"/>
                                                </a:moveTo>
                                                <a:lnTo>
                                                  <a:pt x="87164" y="32839"/>
                                                </a:lnTo>
                                                <a:lnTo>
                                                  <a:pt x="87164" y="32839"/>
                                                </a:lnTo>
                                                <a:cubicBezTo>
                                                  <a:pt x="75944" y="21617"/>
                                                  <a:pt x="58979" y="18449"/>
                                                  <a:pt x="44466" y="24867"/>
                                                </a:cubicBezTo>
                                                <a:cubicBezTo>
                                                  <a:pt x="29954" y="31284"/>
                                                  <a:pt x="20880" y="45966"/>
                                                  <a:pt x="21631" y="61817"/>
                                                </a:cubicBezTo>
                                                <a:cubicBezTo>
                                                  <a:pt x="22382" y="77668"/>
                                                  <a:pt x="32801" y="91427"/>
                                                  <a:pt x="47856" y="96444"/>
                                                </a:cubicBezTo>
                                                <a:lnTo>
                                                  <a:pt x="47295" y="88507"/>
                                                </a:lnTo>
                                                <a:lnTo>
                                                  <a:pt x="63170" y="104890"/>
                                                </a:lnTo>
                                                <a:lnTo>
                                                  <a:pt x="49408" y="118429"/>
                                                </a:lnTo>
                                                <a:lnTo>
                                                  <a:pt x="48839" y="110367"/>
                                                </a:lnTo>
                                                <a:cubicBezTo>
                                                  <a:pt x="27395" y="105615"/>
                                                  <a:pt x="11312" y="87807"/>
                                                  <a:pt x="8761" y="65991"/>
                                                </a:cubicBezTo>
                                                <a:cubicBezTo>
                                                  <a:pt x="6210" y="44176"/>
                                                  <a:pt x="17752" y="23137"/>
                                                  <a:pt x="37521" y="13566"/>
                                                </a:cubicBezTo>
                                                <a:cubicBezTo>
                                                  <a:pt x="57290" y="3996"/>
                                                  <a:pt x="80951" y="7991"/>
                                                  <a:pt x="96481" y="23523"/>
                                                </a:cubicBezTo>
                                                <a:close/>
                                              </a:path>
                                            </a:pathLst>
                                          </a:custGeom>
                                          <a:solidFill>
                                            <a:schemeClr val="lt1"/>
                                          </a:solidFill>
                                          <a:ln cap="flat" cmpd="sng" w="25400">
                                            <a:solidFill>
                                              <a:srgbClr val="8CA84E"/>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1530681" y="1757979"/>
                                            <a:ext cx="469489" cy="23458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1530681" y="1757979"/>
                                            <a:ext cx="469489" cy="23458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Presentar datos</w:t>
                                              </w:r>
                                            </w:p>
                                          </w:txbxContent>
                                        </wps:txbx>
                                        <wps:bodyPr anchorCtr="0" anchor="ctr" bIns="4425" lIns="4425" spcFirstLastPara="1" rIns="4425" wrap="square" tIns="4425">
                                          <a:noAutofit/>
                                        </wps:bodyPr>
                                      </wps:wsp>
                                      <wps:wsp>
                                        <wps:cNvSpPr/>
                                        <wps:cNvPr id="34" name="Shape 34"/>
                                        <wps:spPr>
                                          <a:xfrm>
                                            <a:off x="1579603" y="1937202"/>
                                            <a:ext cx="841294" cy="841385"/>
                                          </a:xfrm>
                                          <a:custGeom>
                                            <a:rect b="b" l="l" r="r" t="t"/>
                                            <a:pathLst>
                                              <a:path extrusionOk="0" h="120000" w="120000">
                                                <a:moveTo>
                                                  <a:pt x="23519" y="23523"/>
                                                </a:moveTo>
                                                <a:lnTo>
                                                  <a:pt x="23519" y="23523"/>
                                                </a:lnTo>
                                                <a:cubicBezTo>
                                                  <a:pt x="39049" y="7991"/>
                                                  <a:pt x="62710" y="3996"/>
                                                  <a:pt x="82479" y="13566"/>
                                                </a:cubicBezTo>
                                                <a:cubicBezTo>
                                                  <a:pt x="102248" y="23137"/>
                                                  <a:pt x="113790" y="44176"/>
                                                  <a:pt x="111239" y="65991"/>
                                                </a:cubicBezTo>
                                                <a:cubicBezTo>
                                                  <a:pt x="108688" y="87807"/>
                                                  <a:pt x="92605" y="105615"/>
                                                  <a:pt x="71161" y="110367"/>
                                                </a:cubicBezTo>
                                                <a:lnTo>
                                                  <a:pt x="70592" y="118429"/>
                                                </a:lnTo>
                                                <a:lnTo>
                                                  <a:pt x="56830" y="104890"/>
                                                </a:lnTo>
                                                <a:lnTo>
                                                  <a:pt x="72705" y="88507"/>
                                                </a:lnTo>
                                                <a:lnTo>
                                                  <a:pt x="72144" y="96444"/>
                                                </a:lnTo>
                                                <a:lnTo>
                                                  <a:pt x="72144" y="96444"/>
                                                </a:lnTo>
                                                <a:cubicBezTo>
                                                  <a:pt x="87199" y="91427"/>
                                                  <a:pt x="97618" y="77668"/>
                                                  <a:pt x="98369" y="61817"/>
                                                </a:cubicBezTo>
                                                <a:cubicBezTo>
                                                  <a:pt x="99120" y="45966"/>
                                                  <a:pt x="90046" y="31284"/>
                                                  <a:pt x="75534" y="24867"/>
                                                </a:cubicBezTo>
                                                <a:cubicBezTo>
                                                  <a:pt x="61021" y="18449"/>
                                                  <a:pt x="44056" y="21617"/>
                                                  <a:pt x="32836" y="32839"/>
                                                </a:cubicBezTo>
                                                <a:close/>
                                              </a:path>
                                            </a:pathLst>
                                          </a:custGeom>
                                          <a:solidFill>
                                            <a:schemeClr val="lt1"/>
                                          </a:solidFill>
                                          <a:ln cap="flat" cmpd="sng" w="25400">
                                            <a:solidFill>
                                              <a:srgbClr val="8CA84E"/>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1765347" y="2241880"/>
                                            <a:ext cx="469489" cy="23458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1765347" y="2241880"/>
                                            <a:ext cx="469489" cy="23458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Analizar los datos</w:t>
                                              </w:r>
                                            </w:p>
                                          </w:txbxContent>
                                        </wps:txbx>
                                        <wps:bodyPr anchorCtr="0" anchor="ctr" bIns="4425" lIns="4425" spcFirstLastPara="1" rIns="4425" wrap="square" tIns="4425">
                                          <a:noAutofit/>
                                        </wps:bodyPr>
                                      </wps:wsp>
                                      <wps:wsp>
                                        <wps:cNvSpPr/>
                                        <wps:cNvPr id="37" name="Shape 37"/>
                                        <wps:spPr>
                                          <a:xfrm>
                                            <a:off x="1405852" y="2477109"/>
                                            <a:ext cx="722777" cy="723290"/>
                                          </a:xfrm>
                                          <a:prstGeom prst="blockArc">
                                            <a:avLst>
                                              <a:gd fmla="val 0" name="adj1"/>
                                              <a:gd fmla="val 18900000" name="adj2"/>
                                              <a:gd fmla="val 12740" name="adj3"/>
                                            </a:avLst>
                                          </a:prstGeom>
                                          <a:solidFill>
                                            <a:schemeClr val="lt1"/>
                                          </a:solidFill>
                                          <a:ln cap="flat" cmpd="sng" w="25400">
                                            <a:solidFill>
                                              <a:srgbClr val="8CA84E"/>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1530681" y="2726420"/>
                                            <a:ext cx="469489" cy="23458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1530681" y="2726420"/>
                                            <a:ext cx="469489" cy="23458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Conclusión y acciones</w:t>
                                              </w:r>
                                            </w:p>
                                          </w:txbxContent>
                                        </wps:txbx>
                                        <wps:bodyPr anchorCtr="0" anchor="ctr" bIns="4425" lIns="4425" spcFirstLastPara="1" rIns="4425" wrap="square" tIns="4425">
                                          <a:noAutofit/>
                                        </wps:bodyPr>
                                      </wps:w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5422900</wp:posOffset>
                      </wp:positionH>
                      <wp:positionV relativeFrom="paragraph">
                        <wp:posOffset>38100</wp:posOffset>
                      </wp:positionV>
                      <wp:extent cx="2670175" cy="2346325"/>
                      <wp:effectExtent b="0" l="0" r="0" t="0"/>
                      <wp:wrapSquare wrapText="bothSides" distB="0" distT="0" distL="114300" distR="114300"/>
                      <wp:docPr id="547" name="image78.png"/>
                      <a:graphic>
                        <a:graphicData uri="http://schemas.openxmlformats.org/drawingml/2006/picture">
                          <pic:pic>
                            <pic:nvPicPr>
                              <pic:cNvPr id="0" name="image78.png"/>
                              <pic:cNvPicPr preferRelativeResize="0"/>
                            </pic:nvPicPr>
                            <pic:blipFill>
                              <a:blip r:embed="rId76"/>
                              <a:srcRect/>
                              <a:stretch>
                                <a:fillRect/>
                              </a:stretch>
                            </pic:blipFill>
                            <pic:spPr>
                              <a:xfrm>
                                <a:off x="0" y="0"/>
                                <a:ext cx="2670175" cy="2346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5422900</wp:posOffset>
                      </wp:positionH>
                      <wp:positionV relativeFrom="paragraph">
                        <wp:posOffset>0</wp:posOffset>
                      </wp:positionV>
                      <wp:extent cx="2679700" cy="466725"/>
                      <wp:effectExtent b="0" l="0" r="0" t="0"/>
                      <wp:wrapSquare wrapText="bothSides" distB="0" distT="0" distL="114300" distR="114300"/>
                      <wp:docPr id="542" name=""/>
                      <a:graphic>
                        <a:graphicData uri="http://schemas.microsoft.com/office/word/2010/wordprocessingShape">
                          <wps:wsp>
                            <wps:cNvSpPr/>
                            <wps:cNvPr id="7" name="Shape 7"/>
                            <wps:spPr>
                              <a:xfrm>
                                <a:off x="4010913" y="3551400"/>
                                <a:ext cx="2670175" cy="457200"/>
                              </a:xfrm>
                              <a:prstGeom prst="rect">
                                <a:avLst/>
                              </a:prstGeom>
                              <a:solidFill>
                                <a:srgbClr val="FFFFFF"/>
                              </a:solid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w:t>
                                  </w:r>
                                  <w:r w:rsidDel="00000000" w:rsidR="00000000" w:rsidRPr="00000000">
                                    <w:rPr>
                                      <w:rFonts w:ascii="Arial" w:cs="Arial" w:eastAsia="Arial" w:hAnsi="Arial"/>
                                      <w:b w:val="1"/>
                                      <w:i w:val="0"/>
                                      <w:smallCaps w:val="0"/>
                                      <w:strike w:val="0"/>
                                      <w:color w:val="000000"/>
                                      <w:sz w:val="18"/>
                                      <w:vertAlign w:val="baseline"/>
                                    </w:rPr>
                                    <w:t xml:space="preserve">Figura 11</w:t>
                                  </w:r>
                                  <w:r w:rsidDel="00000000" w:rsidR="00000000" w:rsidRPr="00000000">
                                    <w:rPr>
                                      <w:rFonts w:ascii="Arial" w:cs="Arial" w:eastAsia="Arial" w:hAnsi="Arial"/>
                                      <w:b w:val="0"/>
                                      <w:i w:val="1"/>
                                      <w:smallCaps w:val="0"/>
                                      <w:strike w:val="0"/>
                                      <w:color w:val="000000"/>
                                      <w:sz w:val="18"/>
                                      <w:vertAlign w:val="baseline"/>
                                    </w:rPr>
                                    <w:br w:type="textWrapping"/>
                                  </w:r>
                                  <w:r w:rsidDel="00000000" w:rsidR="00000000" w:rsidRPr="00000000">
                                    <w:rPr>
                                      <w:rFonts w:ascii="Arial" w:cs="Arial" w:eastAsia="Arial" w:hAnsi="Arial"/>
                                      <w:b w:val="0"/>
                                      <w:i w:val="1"/>
                                      <w:smallCaps w:val="0"/>
                                      <w:strike w:val="0"/>
                                      <w:color w:val="000000"/>
                                      <w:sz w:val="18"/>
                                      <w:vertAlign w:val="baseline"/>
                                    </w:rPr>
                                    <w:t xml:space="preserve">Componentes de la estadística</w:t>
                                  </w:r>
                                </w:p>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8"/>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5422900</wp:posOffset>
                      </wp:positionH>
                      <wp:positionV relativeFrom="paragraph">
                        <wp:posOffset>0</wp:posOffset>
                      </wp:positionV>
                      <wp:extent cx="2679700" cy="466725"/>
                      <wp:effectExtent b="0" l="0" r="0" t="0"/>
                      <wp:wrapSquare wrapText="bothSides" distB="0" distT="0" distL="114300" distR="114300"/>
                      <wp:docPr id="542" name="image72.png"/>
                      <a:graphic>
                        <a:graphicData uri="http://schemas.openxmlformats.org/drawingml/2006/picture">
                          <pic:pic>
                            <pic:nvPicPr>
                              <pic:cNvPr id="0" name="image72.png"/>
                              <pic:cNvPicPr preferRelativeResize="0"/>
                            </pic:nvPicPr>
                            <pic:blipFill>
                              <a:blip r:embed="rId77"/>
                              <a:srcRect/>
                              <a:stretch>
                                <a:fillRect/>
                              </a:stretch>
                            </pic:blipFill>
                            <pic:spPr>
                              <a:xfrm>
                                <a:off x="0" y="0"/>
                                <a:ext cx="2679700" cy="466725"/>
                              </a:xfrm>
                              <a:prstGeom prst="rect"/>
                              <a:ln/>
                            </pic:spPr>
                          </pic:pic>
                        </a:graphicData>
                      </a:graphic>
                    </wp:anchor>
                  </w:drawing>
                </mc:Fallback>
              </mc:AlternateContent>
            </w:r>
          </w:p>
          <w:p w:rsidR="00000000" w:rsidDel="00000000" w:rsidP="00000000" w:rsidRDefault="00000000" w:rsidRPr="00000000" w14:paraId="0000024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4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sdt>
            <w:sdtPr>
              <w:tag w:val="goog_rdk_252"/>
            </w:sdtPr>
            <w:sdtContent>
              <w:p w:rsidR="00000000" w:rsidDel="00000000" w:rsidP="00000000" w:rsidRDefault="00000000" w:rsidRPr="00000000" w14:paraId="00000246">
                <w:pPr>
                  <w:widowControl w:val="0"/>
                  <w:rPr>
                    <w:b w:val="1"/>
                    <w:color w:val="808080"/>
                    <w:sz w:val="18"/>
                    <w:szCs w:val="18"/>
                    <w:rPrChange w:author="USER" w:id="39" w:date="2022-09-08T11:09:00Z">
                      <w:rPr>
                        <w:b w:val="1"/>
                        <w:color w:val="808080"/>
                        <w:sz w:val="18"/>
                        <w:szCs w:val="18"/>
                        <w:highlight w:val="yellow"/>
                      </w:rPr>
                    </w:rPrChange>
                  </w:rPr>
                </w:pPr>
                <w:sdt>
                  <w:sdtPr>
                    <w:tag w:val="goog_rdk_251"/>
                  </w:sdtPr>
                  <w:sdtContent>
                    <w:r w:rsidDel="00000000" w:rsidR="00000000" w:rsidRPr="00000000">
                      <w:rPr>
                        <w:b w:val="1"/>
                        <w:color w:val="808080"/>
                        <w:sz w:val="18"/>
                        <w:szCs w:val="18"/>
                        <w:rtl w:val="0"/>
                        <w:rPrChange w:author="USER" w:id="39" w:date="2022-09-08T11:09:00Z">
                          <w:rPr>
                            <w:b w:val="1"/>
                            <w:color w:val="808080"/>
                            <w:sz w:val="18"/>
                            <w:szCs w:val="18"/>
                            <w:highlight w:val="yellow"/>
                          </w:rPr>
                        </w:rPrChange>
                      </w:rPr>
                      <w:t xml:space="preserve">Imagen Componentes de la estadística</w:t>
                    </w:r>
                  </w:sdtContent>
                </w:sdt>
              </w:p>
            </w:sdtContent>
          </w:sdt>
          <w:p w:rsidR="00000000" w:rsidDel="00000000" w:rsidP="00000000" w:rsidRDefault="00000000" w:rsidRPr="00000000" w14:paraId="00000247">
            <w:pPr>
              <w:widowControl w:val="0"/>
              <w:pBdr>
                <w:top w:space="0" w:sz="0" w:val="nil"/>
                <w:left w:space="0" w:sz="0" w:val="nil"/>
                <w:bottom w:space="0" w:sz="0" w:val="nil"/>
                <w:right w:space="0" w:sz="0" w:val="nil"/>
                <w:between w:space="0" w:sz="0" w:val="nil"/>
              </w:pBdr>
              <w:spacing w:line="240" w:lineRule="auto"/>
              <w:rPr/>
            </w:pPr>
            <w:sdt>
              <w:sdtPr>
                <w:tag w:val="goog_rdk_253"/>
              </w:sdtPr>
              <w:sdtContent>
                <w:r w:rsidDel="00000000" w:rsidR="00000000" w:rsidRPr="00000000">
                  <w:rPr>
                    <w:sz w:val="16"/>
                    <w:szCs w:val="16"/>
                    <w:rtl w:val="0"/>
                    <w:rPrChange w:author="USER" w:id="39" w:date="2022-09-08T11:09:00Z">
                      <w:rPr>
                        <w:sz w:val="16"/>
                        <w:szCs w:val="16"/>
                        <w:highlight w:val="yellow"/>
                      </w:rPr>
                    </w:rPrChange>
                  </w:rPr>
                  <w:t xml:space="preserve">Imagen: 228131_i124</w:t>
                </w:r>
              </w:sdtContent>
            </w:sdt>
            <w:r w:rsidDel="00000000" w:rsidR="00000000" w:rsidRPr="00000000">
              <w:rPr>
                <w:rtl w:val="0"/>
              </w:rPr>
              <w:t xml:space="preserve">     </w:t>
            </w:r>
          </w:p>
        </w:tc>
      </w:tr>
    </w:tbl>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tbl>
      <w:tblPr>
        <w:tblStyle w:val="Table25"/>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B">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C">
            <w:pPr>
              <w:pStyle w:val="Title"/>
              <w:widowControl w:val="0"/>
              <w:spacing w:line="240" w:lineRule="auto"/>
              <w:jc w:val="center"/>
              <w:rPr>
                <w:sz w:val="22"/>
                <w:szCs w:val="22"/>
              </w:rPr>
            </w:pPr>
            <w:bookmarkStart w:colFirst="0" w:colLast="0" w:name="_heading=h.49x2ik5" w:id="20"/>
            <w:bookmarkEnd w:id="20"/>
            <w:r w:rsidDel="00000000" w:rsidR="00000000" w:rsidRPr="00000000">
              <w:rPr>
                <w:sz w:val="22"/>
                <w:szCs w:val="22"/>
                <w:highlight w:val="green"/>
                <w:rtl w:val="0"/>
              </w:rPr>
              <w:t xml:space="preserve">Acordeón tipo 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D">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rPr>
                <w:b w:val="1"/>
              </w:rPr>
            </w:pPr>
            <w:r w:rsidDel="00000000" w:rsidR="00000000" w:rsidRPr="00000000">
              <w:rPr>
                <w:b w:val="1"/>
                <w:rtl w:val="0"/>
              </w:rPr>
              <w:t xml:space="preserve">Tipos de estadística </w:t>
            </w:r>
          </w:p>
          <w:p w:rsidR="00000000" w:rsidDel="00000000" w:rsidP="00000000" w:rsidRDefault="00000000" w:rsidRPr="00000000" w14:paraId="0000024F">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0">
            <w:pPr>
              <w:widowControl w:val="0"/>
              <w:jc w:val="center"/>
              <w:rPr>
                <w:color w:val="666666"/>
              </w:rPr>
            </w:pPr>
            <w:r w:rsidDel="00000000" w:rsidR="00000000" w:rsidRPr="00000000">
              <w:rPr/>
              <w:drawing>
                <wp:inline distB="0" distT="0" distL="0" distR="0">
                  <wp:extent cx="2534271" cy="1416588"/>
                  <wp:effectExtent b="0" l="0" r="0" t="0"/>
                  <wp:docPr id="562" name="image25.png"/>
                  <a:graphic>
                    <a:graphicData uri="http://schemas.openxmlformats.org/drawingml/2006/picture">
                      <pic:pic>
                        <pic:nvPicPr>
                          <pic:cNvPr id="0" name="image25.png"/>
                          <pic:cNvPicPr preferRelativeResize="0"/>
                        </pic:nvPicPr>
                        <pic:blipFill>
                          <a:blip r:embed="rId78"/>
                          <a:srcRect b="0" l="0" r="0" t="0"/>
                          <a:stretch>
                            <a:fillRect/>
                          </a:stretch>
                        </pic:blipFill>
                        <pic:spPr>
                          <a:xfrm>
                            <a:off x="0" y="0"/>
                            <a:ext cx="2534271" cy="1416588"/>
                          </a:xfrm>
                          <a:prstGeom prst="rect"/>
                          <a:ln/>
                        </pic:spPr>
                      </pic:pic>
                    </a:graphicData>
                  </a:graphic>
                </wp:inline>
              </w:drawing>
            </w:r>
            <w:r w:rsidDel="00000000" w:rsidR="00000000" w:rsidRPr="00000000">
              <w:rPr>
                <w:rtl w:val="0"/>
              </w:rPr>
            </w:r>
          </w:p>
          <w:sdt>
            <w:sdtPr>
              <w:tag w:val="goog_rdk_256"/>
            </w:sdtPr>
            <w:sdtContent>
              <w:p w:rsidR="00000000" w:rsidDel="00000000" w:rsidP="00000000" w:rsidRDefault="00000000" w:rsidRPr="00000000" w14:paraId="00000251">
                <w:pPr>
                  <w:widowControl w:val="0"/>
                  <w:rPr>
                    <w:color w:val="666666"/>
                    <w:rPrChange w:author="USER" w:id="40" w:date="2022-09-08T11:09:00Z">
                      <w:rPr>
                        <w:color w:val="666666"/>
                        <w:highlight w:val="yellow"/>
                      </w:rPr>
                    </w:rPrChange>
                  </w:rPr>
                </w:pPr>
                <w:r w:rsidDel="00000000" w:rsidR="00000000" w:rsidRPr="00000000">
                  <w:rPr>
                    <w:sz w:val="16"/>
                    <w:szCs w:val="16"/>
                    <w:rtl w:val="0"/>
                  </w:rPr>
                  <w:t xml:space="preserve">I</w:t>
                </w:r>
                <w:sdt>
                  <w:sdtPr>
                    <w:tag w:val="goog_rdk_254"/>
                  </w:sdtPr>
                  <w:sdtContent>
                    <w:r w:rsidDel="00000000" w:rsidR="00000000" w:rsidRPr="00000000">
                      <w:rPr>
                        <w:sz w:val="16"/>
                        <w:szCs w:val="16"/>
                        <w:rtl w:val="0"/>
                        <w:rPrChange w:author="USER" w:id="40" w:date="2022-09-08T11:09:00Z">
                          <w:rPr>
                            <w:sz w:val="16"/>
                            <w:szCs w:val="16"/>
                            <w:highlight w:val="yellow"/>
                          </w:rPr>
                        </w:rPrChange>
                      </w:rPr>
                      <w:t xml:space="preserve">magen: 228131_i125</w:t>
                    </w:r>
                  </w:sdtContent>
                </w:sdt>
                <w:r w:rsidDel="00000000" w:rsidR="00000000" w:rsidRPr="00000000">
                  <w:rPr>
                    <w:rtl w:val="0"/>
                  </w:rPr>
                  <w:t xml:space="preserve">     </w:t>
                </w:r>
                <w:sdt>
                  <w:sdtPr>
                    <w:tag w:val="goog_rdk_255"/>
                  </w:sdtPr>
                  <w:sdtContent>
                    <w:r w:rsidDel="00000000" w:rsidR="00000000" w:rsidRPr="00000000">
                      <w:rPr>
                        <w:rtl w:val="0"/>
                      </w:rPr>
                    </w:r>
                  </w:sdtContent>
                </w:sdt>
              </w:p>
            </w:sdtContent>
          </w:sdt>
          <w:sdt>
            <w:sdtPr>
              <w:tag w:val="goog_rdk_259"/>
            </w:sdtPr>
            <w:sdtContent>
              <w:p w:rsidR="00000000" w:rsidDel="00000000" w:rsidP="00000000" w:rsidRDefault="00000000" w:rsidRPr="00000000" w14:paraId="00000252">
                <w:pPr>
                  <w:widowControl w:val="0"/>
                  <w:rPr>
                    <w:color w:val="666666"/>
                    <w:rPrChange w:author="USER" w:id="40" w:date="2022-09-08T11:09:00Z">
                      <w:rPr>
                        <w:color w:val="666666"/>
                        <w:highlight w:val="yellow"/>
                      </w:rPr>
                    </w:rPrChange>
                  </w:rPr>
                </w:pPr>
                <w:sdt>
                  <w:sdtPr>
                    <w:tag w:val="goog_rdk_257"/>
                  </w:sdtPr>
                  <w:sdtContent>
                    <w:r w:rsidDel="00000000" w:rsidR="00000000" w:rsidRPr="00000000">
                      <w:rPr>
                        <w:b w:val="1"/>
                        <w:color w:val="808080"/>
                        <w:sz w:val="18"/>
                        <w:szCs w:val="18"/>
                        <w:rtl w:val="0"/>
                        <w:rPrChange w:author="USER" w:id="40" w:date="2022-09-08T11:09:00Z">
                          <w:rPr>
                            <w:b w:val="1"/>
                            <w:color w:val="808080"/>
                            <w:sz w:val="18"/>
                            <w:szCs w:val="18"/>
                            <w:highlight w:val="yellow"/>
                          </w:rPr>
                        </w:rPrChange>
                      </w:rPr>
                      <w:t xml:space="preserve">La estadística</w:t>
                    </w:r>
                  </w:sdtContent>
                </w:sdt>
                <w:sdt>
                  <w:sdtPr>
                    <w:tag w:val="goog_rdk_258"/>
                  </w:sdtPr>
                  <w:sdtContent>
                    <w:r w:rsidDel="00000000" w:rsidR="00000000" w:rsidRPr="00000000">
                      <w:rPr>
                        <w:rtl w:val="0"/>
                      </w:rPr>
                    </w:r>
                  </w:sdtContent>
                </w:sdt>
              </w:p>
            </w:sdtContent>
          </w:sdt>
          <w:sdt>
            <w:sdtPr>
              <w:tag w:val="goog_rdk_261"/>
            </w:sdtPr>
            <w:sdtContent>
              <w:p w:rsidR="00000000" w:rsidDel="00000000" w:rsidP="00000000" w:rsidRDefault="00000000" w:rsidRPr="00000000" w14:paraId="00000253">
                <w:pPr>
                  <w:widowControl w:val="0"/>
                  <w:rPr>
                    <w:b w:val="1"/>
                    <w:color w:val="808080"/>
                    <w:sz w:val="18"/>
                    <w:szCs w:val="18"/>
                    <w:rPrChange w:author="USER" w:id="40" w:date="2022-09-08T11:09:00Z">
                      <w:rPr>
                        <w:b w:val="1"/>
                        <w:color w:val="808080"/>
                        <w:sz w:val="18"/>
                        <w:szCs w:val="18"/>
                        <w:highlight w:val="yellow"/>
                      </w:rPr>
                    </w:rPrChange>
                  </w:rPr>
                </w:pPr>
                <w:sdt>
                  <w:sdtPr>
                    <w:tag w:val="goog_rdk_260"/>
                  </w:sdtPr>
                  <w:sdtContent>
                    <w:r w:rsidDel="00000000" w:rsidR="00000000" w:rsidRPr="00000000">
                      <w:rPr>
                        <w:b w:val="1"/>
                        <w:color w:val="808080"/>
                        <w:sz w:val="18"/>
                        <w:szCs w:val="18"/>
                        <w:rtl w:val="0"/>
                        <w:rPrChange w:author="USER" w:id="40" w:date="2022-09-08T11:09:00Z">
                          <w:rPr>
                            <w:b w:val="1"/>
                            <w:color w:val="808080"/>
                            <w:sz w:val="18"/>
                            <w:szCs w:val="18"/>
                            <w:highlight w:val="yellow"/>
                          </w:rPr>
                        </w:rPrChange>
                      </w:rPr>
                      <w:t xml:space="preserve">Imagen de muestra</w:t>
                    </w:r>
                  </w:sdtContent>
                </w:sdt>
              </w:p>
            </w:sdtContent>
          </w:sdt>
          <w:p w:rsidR="00000000" w:rsidDel="00000000" w:rsidP="00000000" w:rsidRDefault="00000000" w:rsidRPr="00000000" w14:paraId="00000254">
            <w:pPr>
              <w:widowControl w:val="0"/>
              <w:spacing w:line="240" w:lineRule="auto"/>
              <w:rPr>
                <w:b w:val="1"/>
              </w:rPr>
            </w:pPr>
            <w:sdt>
              <w:sdtPr>
                <w:tag w:val="goog_rdk_262"/>
              </w:sdtPr>
              <w:sdtContent>
                <w:r w:rsidDel="00000000" w:rsidR="00000000" w:rsidRPr="00000000">
                  <w:rPr>
                    <w:color w:val="666666"/>
                    <w:sz w:val="18"/>
                    <w:szCs w:val="18"/>
                    <w:rtl w:val="0"/>
                    <w:rPrChange w:author="USER" w:id="40" w:date="2022-09-08T11:09:00Z">
                      <w:rPr>
                        <w:color w:val="666666"/>
                        <w:sz w:val="18"/>
                        <w:szCs w:val="18"/>
                        <w:highlight w:val="yellow"/>
                      </w:rPr>
                    </w:rPrChange>
                  </w:rPr>
                  <w:t xml:space="preserve">Link: </w:t>
                </w:r>
              </w:sdtContent>
            </w:sdt>
            <w:hyperlink r:id="rId79">
              <w:sdt>
                <w:sdtPr>
                  <w:tag w:val="goog_rdk_263"/>
                </w:sdtPr>
                <w:sdtContent>
                  <w:r w:rsidDel="00000000" w:rsidR="00000000" w:rsidRPr="00000000">
                    <w:rPr>
                      <w:color w:val="0000ff"/>
                      <w:sz w:val="18"/>
                      <w:szCs w:val="18"/>
                      <w:u w:val="single"/>
                      <w:rtl w:val="0"/>
                      <w:rPrChange w:author="USER" w:id="40" w:date="2022-09-08T11:09:00Z">
                        <w:rPr>
                          <w:color w:val="0000ff"/>
                          <w:sz w:val="18"/>
                          <w:szCs w:val="18"/>
                          <w:highlight w:val="yellow"/>
                          <w:u w:val="single"/>
                        </w:rPr>
                      </w:rPrChange>
                    </w:rPr>
                    <w:t xml:space="preserve">https://www.freepik.es/foto-gratis/reporte-negocios-graficos-graficos-informes-negocios-monton-documentos-concepto-negocio_1275494.htm#query=estad%C3%ADstica&amp;position=4&amp;from_view=search</w:t>
                  </w:r>
                </w:sdtContent>
              </w:sdt>
            </w:hyperlink>
            <w:sdt>
              <w:sdtPr>
                <w:tag w:val="goog_rdk_264"/>
              </w:sdtPr>
              <w:sdtContent>
                <w:r w:rsidDel="00000000" w:rsidR="00000000" w:rsidRPr="00000000">
                  <w:rPr>
                    <w:color w:val="666666"/>
                    <w:rtl w:val="0"/>
                    <w:rPrChange w:author="USER" w:id="40" w:date="2022-09-08T11:09:00Z">
                      <w:rPr>
                        <w:color w:val="666666"/>
                        <w:highlight w:val="yellow"/>
                      </w:rPr>
                    </w:rPrChange>
                  </w:rPr>
                  <w:t xml:space="preserve"> </w:t>
                </w:r>
              </w:sdtContent>
            </w:sdt>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6">
            <w:pPr>
              <w:widowControl w:val="0"/>
              <w:rPr/>
            </w:pPr>
            <w:r w:rsidDel="00000000" w:rsidR="00000000" w:rsidRPr="00000000">
              <w:rPr>
                <w:b w:val="1"/>
                <w:rtl w:val="0"/>
              </w:rPr>
              <w:t xml:space="preserve">Estadística descriptiva</w:t>
            </w:r>
            <w:r w:rsidDel="00000000" w:rsidR="00000000" w:rsidRPr="00000000">
              <w:rPr>
                <w:rtl w:val="0"/>
              </w:rPr>
              <w:t xml:space="preserve"> </w:t>
            </w:r>
          </w:p>
          <w:p w:rsidR="00000000" w:rsidDel="00000000" w:rsidP="00000000" w:rsidRDefault="00000000" w:rsidRPr="00000000" w14:paraId="00000257">
            <w:pPr>
              <w:widowControl w:val="0"/>
              <w:rPr/>
            </w:pPr>
            <w:r w:rsidDel="00000000" w:rsidR="00000000" w:rsidRPr="00000000">
              <w:rPr>
                <w:rtl w:val="0"/>
              </w:rPr>
              <w:t xml:space="preserve">Hace referencia a los datos que se pueden representar a partir de tablas o gráficos. </w:t>
            </w:r>
          </w:p>
          <w:p w:rsidR="00000000" w:rsidDel="00000000" w:rsidP="00000000" w:rsidRDefault="00000000" w:rsidRPr="00000000" w14:paraId="00000258">
            <w:pPr>
              <w:widowControl w:val="0"/>
              <w:spacing w:line="240" w:lineRule="auto"/>
              <w:rPr/>
            </w:pPr>
            <w:r w:rsidDel="00000000" w:rsidR="00000000" w:rsidRPr="00000000">
              <w:rPr>
                <w:rtl w:val="0"/>
              </w:rPr>
              <w:t xml:space="preserve">En general describe fenómenos, por ejemplo, cuando se pregunta la edad a un grupo de personas; se podría realizar una tabla o un gráfico con estos resultados y definir medidas descriptivas como edad promedio, edades más frecuentes, etc.</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A">
            <w:pPr>
              <w:widowControl w:val="0"/>
              <w:spacing w:line="240" w:lineRule="auto"/>
              <w:rPr/>
            </w:pPr>
            <w:r w:rsidDel="00000000" w:rsidR="00000000" w:rsidRPr="00000000">
              <w:rPr>
                <w:b w:val="1"/>
                <w:rtl w:val="0"/>
              </w:rPr>
              <w:t xml:space="preserve">Estadística inferencial</w:t>
            </w:r>
            <w:r w:rsidDel="00000000" w:rsidR="00000000" w:rsidRPr="00000000">
              <w:rPr>
                <w:rtl w:val="0"/>
              </w:rPr>
              <w:t xml:space="preserve"> </w:t>
            </w:r>
          </w:p>
          <w:p w:rsidR="00000000" w:rsidDel="00000000" w:rsidP="00000000" w:rsidRDefault="00000000" w:rsidRPr="00000000" w14:paraId="0000025B">
            <w:pPr>
              <w:widowControl w:val="0"/>
              <w:spacing w:line="240" w:lineRule="auto"/>
              <w:rPr/>
            </w:pPr>
            <w:r w:rsidDel="00000000" w:rsidR="00000000" w:rsidRPr="00000000">
              <w:rPr>
                <w:rtl w:val="0"/>
              </w:rPr>
              <w:t xml:space="preserve">Es la que se trabaja a partir de métodos a fin de sacar conclusiones, tomar decisiones, estimaciones o predicciones sobre una población o universo con base a datos de una muestra.</w:t>
            </w:r>
          </w:p>
        </w:tc>
      </w:tr>
    </w:tbl>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2"/>
        <w:numPr>
          <w:ilvl w:val="1"/>
          <w:numId w:val="8"/>
        </w:numPr>
        <w:ind w:left="576" w:hanging="576"/>
        <w:rPr/>
      </w:pPr>
      <w:bookmarkStart w:colFirst="0" w:colLast="0" w:name="_heading=h.2p2csry" w:id="21"/>
      <w:bookmarkEnd w:id="21"/>
      <w:r w:rsidDel="00000000" w:rsidR="00000000" w:rsidRPr="00000000">
        <w:rPr>
          <w:rtl w:val="0"/>
        </w:rPr>
        <w:t xml:space="preserve">Modelos matemáticos</w:t>
      </w:r>
    </w:p>
    <w:p w:rsidR="00000000" w:rsidDel="00000000" w:rsidP="00000000" w:rsidRDefault="00000000" w:rsidRPr="00000000" w14:paraId="00000261">
      <w:pPr>
        <w:rPr/>
      </w:pPr>
      <w:r w:rsidDel="00000000" w:rsidR="00000000" w:rsidRPr="00000000">
        <w:rPr>
          <w:rtl w:val="0"/>
        </w:rPr>
      </w:r>
    </w:p>
    <w:tbl>
      <w:tblPr>
        <w:tblStyle w:val="Table26"/>
        <w:tblW w:w="14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5401"/>
        <w:gridCol w:w="7514"/>
        <w:tblGridChange w:id="0">
          <w:tblGrid>
            <w:gridCol w:w="1535"/>
            <w:gridCol w:w="5401"/>
            <w:gridCol w:w="7514"/>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2">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63">
            <w:pPr>
              <w:pStyle w:val="Title"/>
              <w:widowControl w:val="0"/>
              <w:jc w:val="center"/>
              <w:rPr>
                <w:sz w:val="22"/>
                <w:szCs w:val="22"/>
              </w:rPr>
            </w:pPr>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66">
            <w:pPr>
              <w:rPr/>
            </w:pPr>
            <w:r w:rsidDel="00000000" w:rsidR="00000000" w:rsidRPr="00000000">
              <w:rPr>
                <w:rtl w:val="0"/>
              </w:rPr>
              <w:t xml:space="preserve">Para la aplicación de estadística inferencial, se tratarán a continuación algunos parámetros matemáticos que permiten la aplicación de este modelo estadístico.</w:t>
            </w:r>
          </w:p>
          <w:p w:rsidR="00000000" w:rsidDel="00000000" w:rsidP="00000000" w:rsidRDefault="00000000" w:rsidRPr="00000000" w14:paraId="00000267">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69">
            <w:pPr>
              <w:widowControl w:val="0"/>
              <w:rPr>
                <w:b w:val="1"/>
              </w:rPr>
            </w:pPr>
            <w:r w:rsidDel="00000000" w:rsidR="00000000" w:rsidRPr="00000000">
              <w:rPr>
                <w:b w:val="1"/>
                <w:rtl w:val="0"/>
              </w:rPr>
              <w:t xml:space="preserve">Muestra Adecuada:</w:t>
            </w:r>
          </w:p>
          <w:p w:rsidR="00000000" w:rsidDel="00000000" w:rsidP="00000000" w:rsidRDefault="00000000" w:rsidRPr="00000000" w14:paraId="0000026A">
            <w:pPr>
              <w:widowControl w:val="0"/>
              <w:rPr/>
            </w:pPr>
            <w:r w:rsidDel="00000000" w:rsidR="00000000" w:rsidRPr="00000000">
              <w:rPr>
                <w:rtl w:val="0"/>
              </w:rPr>
              <w:t xml:space="preserve">Este tipo de estadística se aplica cuando la población o el universo objeto de estudio es muy grande e imposible de aplicar estadística descriptiva o aplicar instrumento a todo, o cuando no hay exactitud del número de población o universo. </w:t>
            </w:r>
          </w:p>
          <w:p w:rsidR="00000000" w:rsidDel="00000000" w:rsidP="00000000" w:rsidRDefault="00000000" w:rsidRPr="00000000" w14:paraId="0000026B">
            <w:pPr>
              <w:widowControl w:val="0"/>
              <w:rPr/>
            </w:pPr>
            <w:r w:rsidDel="00000000" w:rsidR="00000000" w:rsidRPr="00000000">
              <w:rPr>
                <w:rtl w:val="0"/>
              </w:rPr>
            </w:r>
          </w:p>
          <w:p w:rsidR="00000000" w:rsidDel="00000000" w:rsidP="00000000" w:rsidRDefault="00000000" w:rsidRPr="00000000" w14:paraId="0000026C">
            <w:pPr>
              <w:widowControl w:val="0"/>
              <w:rPr/>
            </w:pPr>
            <w:r w:rsidDel="00000000" w:rsidR="00000000" w:rsidRPr="00000000">
              <w:rPr>
                <w:rtl w:val="0"/>
              </w:rPr>
              <w:t xml:space="preserve">Para estos casos se deberá aplicar la estadística inferencial donde se pueden realizar afirmaciones sobre una población basado en los resultados de una muestra.</w:t>
            </w:r>
          </w:p>
          <w:p w:rsidR="00000000" w:rsidDel="00000000" w:rsidP="00000000" w:rsidRDefault="00000000" w:rsidRPr="00000000" w14:paraId="0000026D">
            <w:pPr>
              <w:widowControl w:val="0"/>
              <w:rPr/>
            </w:pPr>
            <w:r w:rsidDel="00000000" w:rsidR="00000000" w:rsidRPr="00000000">
              <w:rPr>
                <w:rtl w:val="0"/>
              </w:rPr>
            </w:r>
          </w:p>
          <w:p w:rsidR="00000000" w:rsidDel="00000000" w:rsidP="00000000" w:rsidRDefault="00000000" w:rsidRPr="00000000" w14:paraId="0000026E">
            <w:pPr>
              <w:widowControl w:val="0"/>
              <w:rPr/>
            </w:pPr>
            <w:r w:rsidDel="00000000" w:rsidR="00000000" w:rsidRPr="00000000">
              <w:rPr>
                <w:rtl w:val="0"/>
              </w:rPr>
              <w:t xml:space="preserve">Es importante no establecer divorcios entre la estadística descriptiva y la inferencial, pues la inferencial usa los datos descriptivos para llevar a conclusiones generales.</w:t>
            </w:r>
          </w:p>
        </w:tc>
        <w:tc>
          <w:tcPr>
            <w:shd w:fill="auto" w:val="clear"/>
            <w:tcMar>
              <w:top w:w="100.0" w:type="dxa"/>
              <w:left w:w="100.0" w:type="dxa"/>
              <w:bottom w:w="100.0" w:type="dxa"/>
              <w:right w:w="100.0" w:type="dxa"/>
            </w:tcMar>
          </w:tcPr>
          <w:sdt>
            <w:sdtPr>
              <w:tag w:val="goog_rdk_267"/>
            </w:sdtPr>
            <w:sdtContent>
              <w:p w:rsidR="00000000" w:rsidDel="00000000" w:rsidP="00000000" w:rsidRDefault="00000000" w:rsidRPr="00000000" w14:paraId="00000270">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41" w:date="2022-09-08T11:09:00Z">
                      <w:rPr>
                        <w:i w:val="1"/>
                        <w:color w:val="000000"/>
                        <w:sz w:val="18"/>
                        <w:szCs w:val="18"/>
                        <w:highlight w:val="yellow"/>
                      </w:rPr>
                    </w:rPrChange>
                  </w:rPr>
                </w:pPr>
                <w:sdt>
                  <w:sdtPr>
                    <w:tag w:val="goog_rdk_265"/>
                  </w:sdtPr>
                  <w:sdtContent>
                    <w:r w:rsidDel="00000000" w:rsidR="00000000" w:rsidRPr="00000000">
                      <w:rPr>
                        <w:b w:val="1"/>
                        <w:color w:val="000000"/>
                        <w:sz w:val="18"/>
                        <w:szCs w:val="18"/>
                        <w:rtl w:val="0"/>
                        <w:rPrChange w:author="USER" w:id="41" w:date="2022-09-08T11:09:00Z">
                          <w:rPr>
                            <w:b w:val="1"/>
                            <w:color w:val="000000"/>
                            <w:sz w:val="18"/>
                            <w:szCs w:val="18"/>
                            <w:highlight w:val="yellow"/>
                          </w:rPr>
                        </w:rPrChange>
                      </w:rPr>
                      <w:t xml:space="preserve">Figura 12</w:t>
                    </w:r>
                  </w:sdtContent>
                </w:sdt>
                <w:sdt>
                  <w:sdtPr>
                    <w:tag w:val="goog_rdk_266"/>
                  </w:sdtPr>
                  <w:sdtContent>
                    <w:r w:rsidDel="00000000" w:rsidR="00000000" w:rsidRPr="00000000">
                      <w:rPr>
                        <w:i w:val="1"/>
                        <w:color w:val="000000"/>
                        <w:sz w:val="18"/>
                        <w:szCs w:val="18"/>
                        <w:rtl w:val="0"/>
                        <w:rPrChange w:author="USER" w:id="41" w:date="2022-09-08T11:09:00Z">
                          <w:rPr>
                            <w:i w:val="1"/>
                            <w:color w:val="000000"/>
                            <w:sz w:val="18"/>
                            <w:szCs w:val="18"/>
                            <w:highlight w:val="yellow"/>
                          </w:rPr>
                        </w:rPrChange>
                      </w:rPr>
                      <w:br w:type="textWrapping"/>
                      <w:t xml:space="preserve">Muestra adecuada</w:t>
                    </w:r>
                  </w:sdtContent>
                </w:sdt>
              </w:p>
            </w:sdtContent>
          </w:sdt>
          <w:sdt>
            <w:sdtPr>
              <w:tag w:val="goog_rdk_269"/>
            </w:sdtPr>
            <w:sdtContent>
              <w:p w:rsidR="00000000" w:rsidDel="00000000" w:rsidP="00000000" w:rsidRDefault="00000000" w:rsidRPr="00000000" w14:paraId="00000271">
                <w:pPr>
                  <w:widowControl w:val="0"/>
                  <w:rPr>
                    <w:b w:val="1"/>
                    <w:rPrChange w:author="USER" w:id="41" w:date="2022-09-08T11:09:00Z">
                      <w:rPr>
                        <w:b w:val="1"/>
                        <w:highlight w:val="yellow"/>
                      </w:rPr>
                    </w:rPrChange>
                  </w:rPr>
                </w:pPr>
                <w:r w:rsidDel="00000000" w:rsidR="00000000" w:rsidRPr="00000000">
                  <w:rPr>
                    <w:b w:val="1"/>
                    <w:highlight w:val="yellow"/>
                  </w:rPr>
                  <w:drawing>
                    <wp:inline distB="0" distT="0" distL="0" distR="0">
                      <wp:extent cx="4473126" cy="1944837"/>
                      <wp:effectExtent b="0" l="0" r="0" t="0"/>
                      <wp:docPr id="563" name="image2.png"/>
                      <a:graphic>
                        <a:graphicData uri="http://schemas.openxmlformats.org/drawingml/2006/picture">
                          <pic:pic>
                            <pic:nvPicPr>
                              <pic:cNvPr id="0" name="image2.png"/>
                              <pic:cNvPicPr preferRelativeResize="0"/>
                            </pic:nvPicPr>
                            <pic:blipFill>
                              <a:blip r:embed="rId80"/>
                              <a:srcRect b="22702" l="0" r="0" t="0"/>
                              <a:stretch>
                                <a:fillRect/>
                              </a:stretch>
                            </pic:blipFill>
                            <pic:spPr>
                              <a:xfrm>
                                <a:off x="0" y="0"/>
                                <a:ext cx="4473126" cy="1944837"/>
                              </a:xfrm>
                              <a:prstGeom prst="rect"/>
                              <a:ln/>
                            </pic:spPr>
                          </pic:pic>
                        </a:graphicData>
                      </a:graphic>
                    </wp:inline>
                  </w:drawing>
                </w:r>
                <w:sdt>
                  <w:sdtPr>
                    <w:tag w:val="goog_rdk_268"/>
                  </w:sdtPr>
                  <w:sdtContent>
                    <w:r w:rsidDel="00000000" w:rsidR="00000000" w:rsidRPr="00000000">
                      <w:rPr>
                        <w:rtl w:val="0"/>
                      </w:rPr>
                    </w:r>
                  </w:sdtContent>
                </w:sdt>
              </w:p>
            </w:sdtContent>
          </w:sdt>
          <w:sdt>
            <w:sdtPr>
              <w:tag w:val="goog_rdk_272"/>
            </w:sdtPr>
            <w:sdtContent>
              <w:p w:rsidR="00000000" w:rsidDel="00000000" w:rsidP="00000000" w:rsidRDefault="00000000" w:rsidRPr="00000000" w14:paraId="00000272">
                <w:pPr>
                  <w:widowControl w:val="0"/>
                  <w:rPr>
                    <w:b w:val="1"/>
                    <w:color w:val="808080"/>
                    <w:sz w:val="18"/>
                    <w:szCs w:val="18"/>
                    <w:rPrChange w:author="USER" w:id="41" w:date="2022-09-08T11:09:00Z">
                      <w:rPr>
                        <w:b w:val="1"/>
                        <w:color w:val="808080"/>
                        <w:sz w:val="18"/>
                        <w:szCs w:val="18"/>
                        <w:highlight w:val="yellow"/>
                      </w:rPr>
                    </w:rPrChange>
                  </w:rPr>
                </w:pPr>
                <w:sdt>
                  <w:sdtPr>
                    <w:tag w:val="goog_rdk_270"/>
                  </w:sdtPr>
                  <w:sdtContent>
                    <w:r w:rsidDel="00000000" w:rsidR="00000000" w:rsidRPr="00000000">
                      <w:rPr>
                        <w:sz w:val="16"/>
                        <w:szCs w:val="16"/>
                        <w:rtl w:val="0"/>
                        <w:rPrChange w:author="USER" w:id="41" w:date="2022-09-08T11:09:00Z">
                          <w:rPr>
                            <w:sz w:val="16"/>
                            <w:szCs w:val="16"/>
                            <w:highlight w:val="yellow"/>
                          </w:rPr>
                        </w:rPrChange>
                      </w:rPr>
                      <w:t xml:space="preserve">Imagen: 228131_i132</w:t>
                    </w:r>
                  </w:sdtContent>
                </w:sdt>
                <w:sdt>
                  <w:sdtPr>
                    <w:tag w:val="goog_rdk_271"/>
                  </w:sdtPr>
                  <w:sdtContent>
                    <w:r w:rsidDel="00000000" w:rsidR="00000000" w:rsidRPr="00000000">
                      <w:rPr>
                        <w:rtl w:val="0"/>
                      </w:rPr>
                    </w:r>
                  </w:sdtContent>
                </w:sdt>
              </w:p>
            </w:sdtContent>
          </w:sdt>
          <w:sdt>
            <w:sdtPr>
              <w:tag w:val="goog_rdk_274"/>
            </w:sdtPr>
            <w:sdtContent>
              <w:p w:rsidR="00000000" w:rsidDel="00000000" w:rsidP="00000000" w:rsidRDefault="00000000" w:rsidRPr="00000000" w14:paraId="00000273">
                <w:pPr>
                  <w:widowControl w:val="0"/>
                  <w:rPr>
                    <w:b w:val="1"/>
                    <w:color w:val="808080"/>
                    <w:sz w:val="18"/>
                    <w:szCs w:val="18"/>
                    <w:rPrChange w:author="USER" w:id="41" w:date="2022-09-08T11:09:00Z">
                      <w:rPr>
                        <w:b w:val="1"/>
                        <w:color w:val="808080"/>
                        <w:sz w:val="18"/>
                        <w:szCs w:val="18"/>
                        <w:highlight w:val="yellow"/>
                      </w:rPr>
                    </w:rPrChange>
                  </w:rPr>
                </w:pPr>
                <w:sdt>
                  <w:sdtPr>
                    <w:tag w:val="goog_rdk_273"/>
                  </w:sdtPr>
                  <w:sdtContent>
                    <w:r w:rsidDel="00000000" w:rsidR="00000000" w:rsidRPr="00000000">
                      <w:rPr>
                        <w:b w:val="1"/>
                        <w:color w:val="808080"/>
                        <w:sz w:val="18"/>
                        <w:szCs w:val="18"/>
                        <w:rtl w:val="0"/>
                        <w:rPrChange w:author="USER" w:id="41" w:date="2022-09-08T11:09:00Z">
                          <w:rPr>
                            <w:b w:val="1"/>
                            <w:color w:val="808080"/>
                            <w:sz w:val="18"/>
                            <w:szCs w:val="18"/>
                            <w:highlight w:val="yellow"/>
                          </w:rPr>
                        </w:rPrChange>
                      </w:rPr>
                      <w:t xml:space="preserve">Muestra adecuada</w:t>
                    </w:r>
                  </w:sdtContent>
                </w:sdt>
              </w:p>
            </w:sdtContent>
          </w:sdt>
          <w:sdt>
            <w:sdtPr>
              <w:tag w:val="goog_rdk_276"/>
            </w:sdtPr>
            <w:sdtContent>
              <w:p w:rsidR="00000000" w:rsidDel="00000000" w:rsidP="00000000" w:rsidRDefault="00000000" w:rsidRPr="00000000" w14:paraId="00000274">
                <w:pPr>
                  <w:widowControl w:val="0"/>
                  <w:rPr>
                    <w:b w:val="1"/>
                    <w:color w:val="808080"/>
                    <w:sz w:val="18"/>
                    <w:szCs w:val="18"/>
                    <w:rPrChange w:author="USER" w:id="41" w:date="2022-09-08T11:09:00Z">
                      <w:rPr>
                        <w:b w:val="1"/>
                        <w:color w:val="808080"/>
                        <w:sz w:val="18"/>
                        <w:szCs w:val="18"/>
                        <w:highlight w:val="yellow"/>
                      </w:rPr>
                    </w:rPrChange>
                  </w:rPr>
                </w:pPr>
                <w:sdt>
                  <w:sdtPr>
                    <w:tag w:val="goog_rdk_275"/>
                  </w:sdtPr>
                  <w:sdtContent>
                    <w:r w:rsidDel="00000000" w:rsidR="00000000" w:rsidRPr="00000000">
                      <w:rPr>
                        <w:b w:val="1"/>
                        <w:color w:val="808080"/>
                        <w:sz w:val="18"/>
                        <w:szCs w:val="18"/>
                        <w:rtl w:val="0"/>
                        <w:rPrChange w:author="USER" w:id="41" w:date="2022-09-08T11:09:00Z">
                          <w:rPr>
                            <w:b w:val="1"/>
                            <w:color w:val="808080"/>
                            <w:sz w:val="18"/>
                            <w:szCs w:val="18"/>
                            <w:highlight w:val="yellow"/>
                          </w:rPr>
                        </w:rPrChange>
                      </w:rPr>
                      <w:t xml:space="preserve">Imagen propia</w:t>
                    </w:r>
                  </w:sdtContent>
                </w:sdt>
              </w:p>
            </w:sdtContent>
          </w:sdt>
          <w:sdt>
            <w:sdtPr>
              <w:tag w:val="goog_rdk_279"/>
            </w:sdtPr>
            <w:sdtContent>
              <w:p w:rsidR="00000000" w:rsidDel="00000000" w:rsidP="00000000" w:rsidRDefault="00000000" w:rsidRPr="00000000" w14:paraId="00000275">
                <w:pPr>
                  <w:widowControl w:val="0"/>
                  <w:rPr>
                    <w:rPrChange w:author="USER" w:id="41" w:date="2022-09-08T11:09:00Z">
                      <w:rPr>
                        <w:highlight w:val="yellow"/>
                      </w:rPr>
                    </w:rPrChange>
                  </w:rPr>
                </w:pPr>
                <w:sdt>
                  <w:sdtPr>
                    <w:tag w:val="goog_rdk_277"/>
                  </w:sdtPr>
                  <w:sdtContent>
                    <w:r w:rsidDel="00000000" w:rsidR="00000000" w:rsidRPr="00000000">
                      <w:rPr>
                        <w:b w:val="1"/>
                        <w:color w:val="808080"/>
                        <w:sz w:val="18"/>
                        <w:szCs w:val="18"/>
                        <w:rtl w:val="0"/>
                        <w:rPrChange w:author="USER" w:id="41" w:date="2022-09-08T11:09:00Z">
                          <w:rPr>
                            <w:b w:val="1"/>
                            <w:color w:val="808080"/>
                            <w:sz w:val="18"/>
                            <w:szCs w:val="18"/>
                            <w:highlight w:val="yellow"/>
                          </w:rPr>
                        </w:rPrChange>
                      </w:rPr>
                      <w:t xml:space="preserve">Imagen: i228131_62</w:t>
                    </w:r>
                  </w:sdtContent>
                </w:sdt>
                <w:sdt>
                  <w:sdtPr>
                    <w:tag w:val="goog_rdk_278"/>
                  </w:sdtPr>
                  <w:sdtContent>
                    <w:r w:rsidDel="00000000" w:rsidR="00000000" w:rsidRPr="00000000">
                      <w:rPr>
                        <w:rtl w:val="0"/>
                      </w:rPr>
                    </w:r>
                  </w:sdtContent>
                </w:sdt>
              </w:p>
            </w:sdtContent>
          </w:sdt>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76">
            <w:pPr>
              <w:spacing w:line="360" w:lineRule="auto"/>
              <w:rPr/>
            </w:pPr>
            <w:r w:rsidDel="00000000" w:rsidR="00000000" w:rsidRPr="00000000">
              <w:rPr>
                <w:b w:val="1"/>
                <w:rtl w:val="0"/>
              </w:rPr>
              <w:t xml:space="preserve">Ejemplos de algunos usos de la estadística inferencial</w:t>
            </w:r>
            <w:r w:rsidDel="00000000" w:rsidR="00000000" w:rsidRPr="00000000">
              <w:rPr>
                <w:rtl w:val="0"/>
              </w:rPr>
            </w:r>
          </w:p>
          <w:tbl>
            <w:tblPr>
              <w:tblStyle w:val="Table27"/>
              <w:tblW w:w="6553.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83"/>
              <w:gridCol w:w="5670"/>
              <w:tblGridChange w:id="0">
                <w:tblGrid>
                  <w:gridCol w:w="883"/>
                  <w:gridCol w:w="5670"/>
                </w:tblGrid>
              </w:tblGridChange>
            </w:tblGrid>
            <w:tr>
              <w:trPr>
                <w:cantSplit w:val="0"/>
                <w:trHeight w:val="1757" w:hRule="atLeast"/>
                <w:tblHeader w:val="0"/>
              </w:trPr>
              <w:tc>
                <w:tcPr>
                  <w:vAlign w:val="center"/>
                </w:tcPr>
                <w:p w:rsidR="00000000" w:rsidDel="00000000" w:rsidP="00000000" w:rsidRDefault="00000000" w:rsidRPr="00000000" w14:paraId="00000277">
                  <w:pPr>
                    <w:rPr>
                      <w:b w:val="1"/>
                    </w:rPr>
                  </w:pPr>
                  <w:r w:rsidDel="00000000" w:rsidR="00000000" w:rsidRPr="00000000">
                    <w:rPr>
                      <w:b w:val="1"/>
                    </w:rPr>
                    <w:drawing>
                      <wp:inline distB="0" distT="0" distL="0" distR="0">
                        <wp:extent cx="423545" cy="423545"/>
                        <wp:effectExtent b="0" l="0" r="0" t="0"/>
                        <wp:docPr descr="Gráfico de barras" id="564" name="image4.png"/>
                        <a:graphic>
                          <a:graphicData uri="http://schemas.openxmlformats.org/drawingml/2006/picture">
                            <pic:pic>
                              <pic:nvPicPr>
                                <pic:cNvPr descr="Gráfico de barras" id="0" name="image4.png"/>
                                <pic:cNvPicPr preferRelativeResize="0"/>
                              </pic:nvPicPr>
                              <pic:blipFill>
                                <a:blip r:embed="rId81"/>
                                <a:srcRect b="0" l="0" r="0" t="0"/>
                                <a:stretch>
                                  <a:fillRect/>
                                </a:stretch>
                              </pic:blipFill>
                              <pic:spPr>
                                <a:xfrm>
                                  <a:off x="0" y="0"/>
                                  <a:ext cx="423545" cy="42354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78">
                  <w:pPr>
                    <w:rPr/>
                  </w:pPr>
                  <w:r w:rsidDel="00000000" w:rsidR="00000000" w:rsidRPr="00000000">
                    <w:rPr>
                      <w:b w:val="1"/>
                      <w:rtl w:val="0"/>
                    </w:rPr>
                    <w:t xml:space="preserve">Análisis de mercado:</w:t>
                  </w:r>
                  <w:r w:rsidDel="00000000" w:rsidR="00000000" w:rsidRPr="00000000">
                    <w:rPr>
                      <w:rtl w:val="0"/>
                    </w:rPr>
                    <w:t xml:space="preserve"> existen empresas especializadas en </w:t>
                  </w:r>
                  <w:r w:rsidDel="00000000" w:rsidR="00000000" w:rsidRPr="00000000">
                    <w:rPr>
                      <w:i w:val="1"/>
                      <w:rtl w:val="0"/>
                    </w:rPr>
                    <w:t xml:space="preserve">marketing</w:t>
                  </w:r>
                  <w:r w:rsidDel="00000000" w:rsidR="00000000" w:rsidRPr="00000000">
                    <w:rPr>
                      <w:rtl w:val="0"/>
                    </w:rPr>
                    <w:t xml:space="preserve"> que realizan estudios que recogen datos relevantes a través de encuestas, </w:t>
                  </w:r>
                  <w:r w:rsidDel="00000000" w:rsidR="00000000" w:rsidRPr="00000000">
                    <w:rPr>
                      <w:i w:val="1"/>
                      <w:rtl w:val="0"/>
                    </w:rPr>
                    <w:t xml:space="preserve">focus groups</w:t>
                  </w:r>
                  <w:r w:rsidDel="00000000" w:rsidR="00000000" w:rsidRPr="00000000">
                    <w:rPr>
                      <w:rtl w:val="0"/>
                    </w:rPr>
                    <w:t xml:space="preserve">, o de otros estudios previos y sacan deducciones tales como productos que prefiere la gente y los segmentos más sobresalientes.</w:t>
                  </w:r>
                </w:p>
              </w:tc>
            </w:tr>
            <w:tr>
              <w:trPr>
                <w:cantSplit w:val="0"/>
                <w:trHeight w:val="2608" w:hRule="atLeast"/>
                <w:tblHeader w:val="0"/>
              </w:trPr>
              <w:tc>
                <w:tcPr>
                  <w:vAlign w:val="center"/>
                </w:tcPr>
                <w:p w:rsidR="00000000" w:rsidDel="00000000" w:rsidP="00000000" w:rsidRDefault="00000000" w:rsidRPr="00000000" w14:paraId="00000279">
                  <w:pPr>
                    <w:rPr>
                      <w:b w:val="1"/>
                    </w:rPr>
                  </w:pPr>
                  <w:r w:rsidDel="00000000" w:rsidR="00000000" w:rsidRPr="00000000">
                    <w:rPr>
                      <w:b w:val="1"/>
                    </w:rPr>
                    <w:drawing>
                      <wp:inline distB="0" distT="0" distL="0" distR="0">
                        <wp:extent cx="390525" cy="390525"/>
                        <wp:effectExtent b="0" l="0" r="0" t="0"/>
                        <wp:docPr descr="Gráfico de barras RTL" id="565" name="image12.png"/>
                        <a:graphic>
                          <a:graphicData uri="http://schemas.openxmlformats.org/drawingml/2006/picture">
                            <pic:pic>
                              <pic:nvPicPr>
                                <pic:cNvPr descr="Gráfico de barras RTL" id="0" name="image12.png"/>
                                <pic:cNvPicPr preferRelativeResize="0"/>
                              </pic:nvPicPr>
                              <pic:blipFill>
                                <a:blip r:embed="rId82"/>
                                <a:srcRect b="0" l="0" r="0" t="0"/>
                                <a:stretch>
                                  <a:fillRect/>
                                </a:stretch>
                              </pic:blipFill>
                              <pic:spPr>
                                <a:xfrm>
                                  <a:off x="0" y="0"/>
                                  <a:ext cx="390525" cy="39052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7A">
                  <w:pPr>
                    <w:rPr/>
                  </w:pPr>
                  <w:r w:rsidDel="00000000" w:rsidR="00000000" w:rsidRPr="00000000">
                    <w:rPr>
                      <w:b w:val="1"/>
                      <w:rtl w:val="0"/>
                    </w:rPr>
                    <w:t xml:space="preserve">Epidemiología</w:t>
                  </w:r>
                  <w:r w:rsidDel="00000000" w:rsidR="00000000" w:rsidRPr="00000000">
                    <w:rPr>
                      <w:rtl w:val="0"/>
                    </w:rPr>
                    <w:t xml:space="preserve">: a partir de la toma de datos de ciertas zonas y patologías determinadas los especialistas en epidemiología y saneamiento público pueden llegar a conclusiones acerca de qué medidas de sanidad pública son necesarias para evitar que las enfermedades se expandan y cuidar más a la población. Las principales decisiones de gobiernos en la crisis COVID-19, fueron producto de la aplicación de tendencias tanto de estadística descriptiva como de estadística inferencial.  </w:t>
                  </w:r>
                </w:p>
              </w:tc>
            </w:tr>
          </w:tbl>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Para iniciar un proceso de estadística inferencial, se debe partir de un supuesto u otro estudio como base para definir la hipótesis.</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rPr>
                <w:b w:val="1"/>
              </w:rPr>
            </w:pPr>
            <w:r w:rsidDel="00000000" w:rsidR="00000000" w:rsidRPr="00000000">
              <w:rPr/>
              <w:drawing>
                <wp:inline distB="0" distT="0" distL="0" distR="0">
                  <wp:extent cx="3382229" cy="2018516"/>
                  <wp:effectExtent b="0" l="0" r="0" t="0"/>
                  <wp:docPr id="566" name="image8.png"/>
                  <a:graphic>
                    <a:graphicData uri="http://schemas.openxmlformats.org/drawingml/2006/picture">
                      <pic:pic>
                        <pic:nvPicPr>
                          <pic:cNvPr id="0" name="image8.png"/>
                          <pic:cNvPicPr preferRelativeResize="0"/>
                        </pic:nvPicPr>
                        <pic:blipFill>
                          <a:blip r:embed="rId83"/>
                          <a:srcRect b="0" l="0" r="0" t="0"/>
                          <a:stretch>
                            <a:fillRect/>
                          </a:stretch>
                        </pic:blipFill>
                        <pic:spPr>
                          <a:xfrm>
                            <a:off x="0" y="0"/>
                            <a:ext cx="3382229" cy="2018516"/>
                          </a:xfrm>
                          <a:prstGeom prst="rect"/>
                          <a:ln/>
                        </pic:spPr>
                      </pic:pic>
                    </a:graphicData>
                  </a:graphic>
                </wp:inline>
              </w:drawing>
            </w:r>
            <w:r w:rsidDel="00000000" w:rsidR="00000000" w:rsidRPr="00000000">
              <w:rPr>
                <w:rtl w:val="0"/>
              </w:rPr>
            </w:r>
          </w:p>
          <w:sdt>
            <w:sdtPr>
              <w:tag w:val="goog_rdk_282"/>
            </w:sdtPr>
            <w:sdtContent>
              <w:p w:rsidR="00000000" w:rsidDel="00000000" w:rsidP="00000000" w:rsidRDefault="00000000" w:rsidRPr="00000000" w14:paraId="0000027F">
                <w:pPr>
                  <w:widowControl w:val="0"/>
                  <w:rPr>
                    <w:b w:val="1"/>
                    <w:color w:val="a6a6a6"/>
                    <w:sz w:val="18"/>
                    <w:szCs w:val="18"/>
                    <w:rPrChange w:author="USER" w:id="42" w:date="2022-09-08T11:09:00Z">
                      <w:rPr>
                        <w:b w:val="1"/>
                        <w:color w:val="a6a6a6"/>
                        <w:sz w:val="18"/>
                        <w:szCs w:val="18"/>
                        <w:highlight w:val="yellow"/>
                      </w:rPr>
                    </w:rPrChange>
                  </w:rPr>
                </w:pPr>
                <w:r w:rsidDel="00000000" w:rsidR="00000000" w:rsidRPr="00000000">
                  <w:rPr>
                    <w:sz w:val="16"/>
                    <w:szCs w:val="16"/>
                    <w:rtl w:val="0"/>
                  </w:rPr>
                  <w:t xml:space="preserve">I</w:t>
                </w:r>
                <w:sdt>
                  <w:sdtPr>
                    <w:tag w:val="goog_rdk_280"/>
                  </w:sdtPr>
                  <w:sdtContent>
                    <w:r w:rsidDel="00000000" w:rsidR="00000000" w:rsidRPr="00000000">
                      <w:rPr>
                        <w:sz w:val="16"/>
                        <w:szCs w:val="16"/>
                        <w:rtl w:val="0"/>
                        <w:rPrChange w:author="USER" w:id="42" w:date="2022-09-08T11:09:00Z">
                          <w:rPr>
                            <w:sz w:val="16"/>
                            <w:szCs w:val="16"/>
                            <w:highlight w:val="yellow"/>
                          </w:rPr>
                        </w:rPrChange>
                      </w:rPr>
                      <w:t xml:space="preserve">magen: 228131_i133</w:t>
                    </w:r>
                  </w:sdtContent>
                </w:sdt>
                <w:sdt>
                  <w:sdtPr>
                    <w:tag w:val="goog_rdk_281"/>
                  </w:sdtPr>
                  <w:sdtContent>
                    <w:r w:rsidDel="00000000" w:rsidR="00000000" w:rsidRPr="00000000">
                      <w:rPr>
                        <w:rtl w:val="0"/>
                      </w:rPr>
                    </w:r>
                  </w:sdtContent>
                </w:sdt>
              </w:p>
            </w:sdtContent>
          </w:sdt>
          <w:sdt>
            <w:sdtPr>
              <w:tag w:val="goog_rdk_284"/>
            </w:sdtPr>
            <w:sdtContent>
              <w:p w:rsidR="00000000" w:rsidDel="00000000" w:rsidP="00000000" w:rsidRDefault="00000000" w:rsidRPr="00000000" w14:paraId="00000280">
                <w:pPr>
                  <w:widowControl w:val="0"/>
                  <w:rPr>
                    <w:b w:val="1"/>
                    <w:color w:val="a6a6a6"/>
                    <w:sz w:val="18"/>
                    <w:szCs w:val="18"/>
                    <w:rPrChange w:author="USER" w:id="42" w:date="2022-09-08T11:09:00Z">
                      <w:rPr>
                        <w:b w:val="1"/>
                        <w:color w:val="a6a6a6"/>
                        <w:sz w:val="18"/>
                        <w:szCs w:val="18"/>
                        <w:highlight w:val="yellow"/>
                      </w:rPr>
                    </w:rPrChange>
                  </w:rPr>
                </w:pPr>
                <w:sdt>
                  <w:sdtPr>
                    <w:tag w:val="goog_rdk_283"/>
                  </w:sdtPr>
                  <w:sdtContent>
                    <w:r w:rsidDel="00000000" w:rsidR="00000000" w:rsidRPr="00000000">
                      <w:rPr>
                        <w:b w:val="1"/>
                        <w:color w:val="a6a6a6"/>
                        <w:sz w:val="18"/>
                        <w:szCs w:val="18"/>
                        <w:rtl w:val="0"/>
                        <w:rPrChange w:author="USER" w:id="42" w:date="2022-09-08T11:09:00Z">
                          <w:rPr>
                            <w:b w:val="1"/>
                            <w:color w:val="a6a6a6"/>
                            <w:sz w:val="18"/>
                            <w:szCs w:val="18"/>
                            <w:highlight w:val="yellow"/>
                          </w:rPr>
                        </w:rPrChange>
                      </w:rPr>
                      <w:t xml:space="preserve">Estadística inferencial</w:t>
                    </w:r>
                  </w:sdtContent>
                </w:sdt>
              </w:p>
            </w:sdtContent>
          </w:sdt>
          <w:sdt>
            <w:sdtPr>
              <w:tag w:val="goog_rdk_286"/>
            </w:sdtPr>
            <w:sdtContent>
              <w:p w:rsidR="00000000" w:rsidDel="00000000" w:rsidP="00000000" w:rsidRDefault="00000000" w:rsidRPr="00000000" w14:paraId="00000281">
                <w:pPr>
                  <w:widowControl w:val="0"/>
                  <w:rPr>
                    <w:b w:val="1"/>
                    <w:color w:val="a6a6a6"/>
                    <w:sz w:val="18"/>
                    <w:szCs w:val="18"/>
                    <w:rPrChange w:author="USER" w:id="42" w:date="2022-09-08T11:09:00Z">
                      <w:rPr>
                        <w:b w:val="1"/>
                        <w:color w:val="a6a6a6"/>
                        <w:sz w:val="18"/>
                        <w:szCs w:val="18"/>
                        <w:highlight w:val="yellow"/>
                      </w:rPr>
                    </w:rPrChange>
                  </w:rPr>
                </w:pPr>
                <w:sdt>
                  <w:sdtPr>
                    <w:tag w:val="goog_rdk_285"/>
                  </w:sdtPr>
                  <w:sdtContent>
                    <w:r w:rsidDel="00000000" w:rsidR="00000000" w:rsidRPr="00000000">
                      <w:rPr>
                        <w:b w:val="1"/>
                        <w:color w:val="a6a6a6"/>
                        <w:sz w:val="18"/>
                        <w:szCs w:val="18"/>
                        <w:rtl w:val="0"/>
                        <w:rPrChange w:author="USER" w:id="42" w:date="2022-09-08T11:09:00Z">
                          <w:rPr>
                            <w:b w:val="1"/>
                            <w:color w:val="a6a6a6"/>
                            <w:sz w:val="18"/>
                            <w:szCs w:val="18"/>
                            <w:highlight w:val="yellow"/>
                          </w:rPr>
                        </w:rPrChange>
                      </w:rPr>
                      <w:t xml:space="preserve">Imagen de muestra</w:t>
                    </w:r>
                  </w:sdtContent>
                </w:sdt>
              </w:p>
            </w:sdtContent>
          </w:sdt>
          <w:sdt>
            <w:sdtPr>
              <w:tag w:val="goog_rdk_288"/>
            </w:sdtPr>
            <w:sdtContent>
              <w:p w:rsidR="00000000" w:rsidDel="00000000" w:rsidP="00000000" w:rsidRDefault="00000000" w:rsidRPr="00000000" w14:paraId="00000282">
                <w:pPr>
                  <w:widowControl w:val="0"/>
                  <w:rPr>
                    <w:b w:val="1"/>
                    <w:color w:val="a6a6a6"/>
                    <w:sz w:val="18"/>
                    <w:szCs w:val="18"/>
                    <w:rPrChange w:author="USER" w:id="42" w:date="2022-09-08T11:09:00Z">
                      <w:rPr>
                        <w:b w:val="1"/>
                        <w:color w:val="a6a6a6"/>
                        <w:sz w:val="18"/>
                        <w:szCs w:val="18"/>
                        <w:highlight w:val="yellow"/>
                      </w:rPr>
                    </w:rPrChange>
                  </w:rPr>
                </w:pPr>
                <w:sdt>
                  <w:sdtPr>
                    <w:tag w:val="goog_rdk_287"/>
                  </w:sdtPr>
                  <w:sdtContent>
                    <w:r w:rsidDel="00000000" w:rsidR="00000000" w:rsidRPr="00000000">
                      <w:rPr>
                        <w:b w:val="1"/>
                        <w:color w:val="a6a6a6"/>
                        <w:sz w:val="18"/>
                        <w:szCs w:val="18"/>
                        <w:rtl w:val="0"/>
                        <w:rPrChange w:author="USER" w:id="42" w:date="2022-09-08T11:09:00Z">
                          <w:rPr>
                            <w:b w:val="1"/>
                            <w:color w:val="a6a6a6"/>
                            <w:sz w:val="18"/>
                            <w:szCs w:val="18"/>
                            <w:highlight w:val="yellow"/>
                          </w:rPr>
                        </w:rPrChange>
                      </w:rPr>
                      <w:t xml:space="preserve">Fuente: </w:t>
                    </w:r>
                  </w:sdtContent>
                </w:sdt>
              </w:p>
            </w:sdtContent>
          </w:sdt>
          <w:sdt>
            <w:sdtPr>
              <w:tag w:val="goog_rdk_291"/>
            </w:sdtPr>
            <w:sdtContent>
              <w:p w:rsidR="00000000" w:rsidDel="00000000" w:rsidP="00000000" w:rsidRDefault="00000000" w:rsidRPr="00000000" w14:paraId="00000283">
                <w:pPr>
                  <w:widowControl w:val="0"/>
                  <w:rPr>
                    <w:b w:val="1"/>
                    <w:rPrChange w:author="USER" w:id="42" w:date="2022-09-08T11:09:00Z">
                      <w:rPr>
                        <w:b w:val="1"/>
                        <w:highlight w:val="yellow"/>
                      </w:rPr>
                    </w:rPrChange>
                  </w:rPr>
                </w:pPr>
                <w:hyperlink r:id="rId84">
                  <w:sdt>
                    <w:sdtPr>
                      <w:tag w:val="goog_rdk_289"/>
                    </w:sdtPr>
                    <w:sdtContent>
                      <w:r w:rsidDel="00000000" w:rsidR="00000000" w:rsidRPr="00000000">
                        <w:rPr>
                          <w:b w:val="1"/>
                          <w:color w:val="0000ff"/>
                          <w:sz w:val="18"/>
                          <w:szCs w:val="18"/>
                          <w:u w:val="single"/>
                          <w:rtl w:val="0"/>
                          <w:rPrChange w:author="USER" w:id="42" w:date="2022-09-08T11:09:00Z">
                            <w:rPr>
                              <w:b w:val="1"/>
                              <w:color w:val="0000ff"/>
                              <w:sz w:val="18"/>
                              <w:szCs w:val="18"/>
                              <w:highlight w:val="yellow"/>
                              <w:u w:val="single"/>
                            </w:rPr>
                          </w:rPrChange>
                        </w:rPr>
                        <w:t xml:space="preserve">https://www.freepik.es/foto-gratis/concepto-reunion-trabajo-equipo-asunto-lanzamiento_1235178.htm#query=an%C3%A1lisis%20de%20mercado&amp;position=1&amp;from_view=search</w:t>
                      </w:r>
                    </w:sdtContent>
                  </w:sdt>
                </w:hyperlink>
                <w:sdt>
                  <w:sdtPr>
                    <w:tag w:val="goog_rdk_290"/>
                  </w:sdtPr>
                  <w:sdtContent>
                    <w:r w:rsidDel="00000000" w:rsidR="00000000" w:rsidRPr="00000000">
                      <w:rPr>
                        <w:b w:val="1"/>
                        <w:rtl w:val="0"/>
                        <w:rPrChange w:author="USER" w:id="42" w:date="2022-09-08T11:09:00Z">
                          <w:rPr>
                            <w:b w:val="1"/>
                            <w:highlight w:val="yellow"/>
                          </w:rPr>
                        </w:rPrChange>
                      </w:rPr>
                      <w:t xml:space="preserve"> </w:t>
                    </w:r>
                  </w:sdtContent>
                </w:sdt>
              </w:p>
            </w:sdtContent>
          </w:sdt>
          <w:p w:rsidR="00000000" w:rsidDel="00000000" w:rsidP="00000000" w:rsidRDefault="00000000" w:rsidRPr="00000000" w14:paraId="00000284">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85">
            <w:pPr>
              <w:widowControl w:val="0"/>
              <w:rPr>
                <w:b w:val="1"/>
              </w:rPr>
            </w:pPr>
            <w:r w:rsidDel="00000000" w:rsidR="00000000" w:rsidRPr="00000000">
              <w:rPr>
                <w:b w:val="1"/>
                <w:rtl w:val="0"/>
              </w:rPr>
              <w:t xml:space="preserve">Ejemplo de inferencia estadística</w:t>
            </w:r>
          </w:p>
          <w:p w:rsidR="00000000" w:rsidDel="00000000" w:rsidP="00000000" w:rsidRDefault="00000000" w:rsidRPr="00000000" w14:paraId="00000286">
            <w:pPr>
              <w:rPr/>
            </w:pPr>
            <w:r w:rsidDel="00000000" w:rsidR="00000000" w:rsidRPr="00000000">
              <w:rPr>
                <w:rtl w:val="0"/>
              </w:rPr>
              <w:t xml:space="preserve">Por ejemplo</w:t>
            </w:r>
            <w:r w:rsidDel="00000000" w:rsidR="00000000" w:rsidRPr="00000000">
              <w:rPr>
                <w:i w:val="1"/>
                <w:rtl w:val="0"/>
              </w:rPr>
              <w:t xml:space="preserve">, </w:t>
            </w:r>
            <w:r w:rsidDel="00000000" w:rsidR="00000000" w:rsidRPr="00000000">
              <w:rPr>
                <w:rtl w:val="0"/>
              </w:rPr>
              <w:t xml:space="preserve">para conocer la estatura media en Colombia sería una labor muy difícil realizar una encuesta a todos; por lo tanto, se emplea la estadística inferencial:</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numPr>
                <w:ilvl w:val="0"/>
                <w:numId w:val="3"/>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Lo primero es que de todos los colombianos (</w:t>
            </w:r>
            <w:r w:rsidDel="00000000" w:rsidR="00000000" w:rsidRPr="00000000">
              <w:rPr>
                <w:rFonts w:ascii="Noto Sans Symbols" w:cs="Noto Sans Symbols" w:eastAsia="Noto Sans Symbols" w:hAnsi="Noto Sans Symbols"/>
                <w:color w:val="000000"/>
                <w:rtl w:val="0"/>
              </w:rPr>
              <w:t xml:space="preserve">μ</w:t>
            </w:r>
            <w:r w:rsidDel="00000000" w:rsidR="00000000" w:rsidRPr="00000000">
              <w:rPr>
                <w:color w:val="000000"/>
                <w:rtl w:val="0"/>
              </w:rPr>
              <w:t xml:space="preserve">) se saca una muestra y una media de esa estatura (</w:t>
            </w:r>
            <m:oMath>
              <m:bar>
                <m:barPr>
                  <m:pos m:val="bot"/>
                  <m:ctrlPr>
                    <w:rPr>
                      <w:rFonts w:ascii="Cambria Math" w:cs="Cambria Math" w:eastAsia="Cambria Math" w:hAnsi="Cambria Math"/>
                      <w:color w:val="000000"/>
                    </w:rPr>
                  </m:ctrlPr>
                </m:barPr>
                <m:e>
                  <m:r>
                    <w:rPr>
                      <w:rFonts w:ascii="Cambria Math" w:cs="Cambria Math" w:eastAsia="Cambria Math" w:hAnsi="Cambria Math"/>
                      <w:color w:val="000000"/>
                    </w:rPr>
                    <m:t xml:space="preserve">x</m:t>
                  </m:r>
                </m:e>
              </m:bar>
            </m:oMath>
            <w:r w:rsidDel="00000000" w:rsidR="00000000" w:rsidRPr="00000000">
              <w:rPr>
                <w:color w:val="000000"/>
                <w:rtl w:val="0"/>
              </w:rPr>
              <w:t xml:space="preserve">).</w:t>
            </w:r>
          </w:p>
          <w:p w:rsidR="00000000" w:rsidDel="00000000" w:rsidP="00000000" w:rsidRDefault="00000000" w:rsidRPr="00000000" w14:paraId="00000289">
            <w:pPr>
              <w:numPr>
                <w:ilvl w:val="0"/>
                <w:numId w:val="3"/>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Para sacar la muestra no se puede ir simplemente un colegio y sacarles la medida a los jóvenes del equipo de voleibol, pues este segmento de personas será más alto que el promedio de la población. Además, la edad no sería tampoco representativa de todos.</w:t>
            </w:r>
          </w:p>
          <w:p w:rsidR="00000000" w:rsidDel="00000000" w:rsidP="00000000" w:rsidRDefault="00000000" w:rsidRPr="00000000" w14:paraId="0000028A">
            <w:pPr>
              <w:numPr>
                <w:ilvl w:val="0"/>
                <w:numId w:val="3"/>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Es importante que la muestra respete la diversidad de toda la población (todas las edades, ambos sexos casi por igual, estrato social, tipo de comunidad, etc.)</w:t>
            </w:r>
          </w:p>
        </w:tc>
        <w:tc>
          <w:tcPr>
            <w:shd w:fill="auto" w:val="clear"/>
            <w:tcMar>
              <w:top w:w="100.0" w:type="dxa"/>
              <w:left w:w="100.0" w:type="dxa"/>
              <w:bottom w:w="100.0" w:type="dxa"/>
              <w:right w:w="100.0" w:type="dxa"/>
            </w:tcMar>
          </w:tcPr>
          <w:sdt>
            <w:sdtPr>
              <w:tag w:val="goog_rdk_293"/>
            </w:sdtPr>
            <w:sdtContent>
              <w:p w:rsidR="00000000" w:rsidDel="00000000" w:rsidP="00000000" w:rsidRDefault="00000000" w:rsidRPr="00000000" w14:paraId="0000028C">
                <w:pPr>
                  <w:widowControl w:val="0"/>
                  <w:rPr>
                    <w:b w:val="1"/>
                    <w:rPrChange w:author="USER" w:id="43" w:date="2022-09-08T11:09:00Z">
                      <w:rPr>
                        <w:b w:val="1"/>
                        <w:highlight w:val="yellow"/>
                      </w:rPr>
                    </w:rPrChange>
                  </w:rPr>
                </w:pPr>
                <w:r w:rsidDel="00000000" w:rsidR="00000000" w:rsidRPr="00000000">
                  <w:rPr>
                    <w:highlight w:val="yellow"/>
                  </w:rPr>
                  <w:drawing>
                    <wp:inline distB="0" distT="0" distL="0" distR="0">
                      <wp:extent cx="2364782" cy="2599514"/>
                      <wp:effectExtent b="0" l="0" r="0" t="0"/>
                      <wp:docPr id="567" name="image14.png"/>
                      <a:graphic>
                        <a:graphicData uri="http://schemas.openxmlformats.org/drawingml/2006/picture">
                          <pic:pic>
                            <pic:nvPicPr>
                              <pic:cNvPr id="0" name="image14.png"/>
                              <pic:cNvPicPr preferRelativeResize="0"/>
                            </pic:nvPicPr>
                            <pic:blipFill>
                              <a:blip r:embed="rId85"/>
                              <a:srcRect b="0" l="0" r="0" t="0"/>
                              <a:stretch>
                                <a:fillRect/>
                              </a:stretch>
                            </pic:blipFill>
                            <pic:spPr>
                              <a:xfrm>
                                <a:off x="0" y="0"/>
                                <a:ext cx="2364782" cy="2599514"/>
                              </a:xfrm>
                              <a:prstGeom prst="rect"/>
                              <a:ln/>
                            </pic:spPr>
                          </pic:pic>
                        </a:graphicData>
                      </a:graphic>
                    </wp:inline>
                  </w:drawing>
                </w:r>
                <w:sdt>
                  <w:sdtPr>
                    <w:tag w:val="goog_rdk_292"/>
                  </w:sdtPr>
                  <w:sdtContent>
                    <w:r w:rsidDel="00000000" w:rsidR="00000000" w:rsidRPr="00000000">
                      <w:rPr>
                        <w:rtl w:val="0"/>
                      </w:rPr>
                    </w:r>
                  </w:sdtContent>
                </w:sdt>
              </w:p>
            </w:sdtContent>
          </w:sdt>
          <w:sdt>
            <w:sdtPr>
              <w:tag w:val="goog_rdk_296"/>
            </w:sdtPr>
            <w:sdtContent>
              <w:p w:rsidR="00000000" w:rsidDel="00000000" w:rsidP="00000000" w:rsidRDefault="00000000" w:rsidRPr="00000000" w14:paraId="0000028D">
                <w:pPr>
                  <w:widowControl w:val="0"/>
                  <w:rPr>
                    <w:b w:val="1"/>
                    <w:color w:val="808080"/>
                    <w:sz w:val="18"/>
                    <w:szCs w:val="18"/>
                    <w:rPrChange w:author="USER" w:id="43" w:date="2022-09-08T11:09:00Z">
                      <w:rPr>
                        <w:b w:val="1"/>
                        <w:color w:val="808080"/>
                        <w:sz w:val="18"/>
                        <w:szCs w:val="18"/>
                        <w:highlight w:val="yellow"/>
                      </w:rPr>
                    </w:rPrChange>
                  </w:rPr>
                </w:pPr>
                <w:sdt>
                  <w:sdtPr>
                    <w:tag w:val="goog_rdk_294"/>
                  </w:sdtPr>
                  <w:sdtContent>
                    <w:r w:rsidDel="00000000" w:rsidR="00000000" w:rsidRPr="00000000">
                      <w:rPr>
                        <w:sz w:val="16"/>
                        <w:szCs w:val="16"/>
                        <w:rtl w:val="0"/>
                        <w:rPrChange w:author="USER" w:id="43" w:date="2022-09-08T11:09:00Z">
                          <w:rPr>
                            <w:sz w:val="16"/>
                            <w:szCs w:val="16"/>
                            <w:highlight w:val="yellow"/>
                          </w:rPr>
                        </w:rPrChange>
                      </w:rPr>
                      <w:t xml:space="preserve">Imagen: 228131_i134</w:t>
                    </w:r>
                  </w:sdtContent>
                </w:sdt>
                <w:sdt>
                  <w:sdtPr>
                    <w:tag w:val="goog_rdk_295"/>
                  </w:sdtPr>
                  <w:sdtContent>
                    <w:r w:rsidDel="00000000" w:rsidR="00000000" w:rsidRPr="00000000">
                      <w:rPr>
                        <w:rtl w:val="0"/>
                      </w:rPr>
                    </w:r>
                  </w:sdtContent>
                </w:sdt>
              </w:p>
            </w:sdtContent>
          </w:sdt>
          <w:sdt>
            <w:sdtPr>
              <w:tag w:val="goog_rdk_298"/>
            </w:sdtPr>
            <w:sdtContent>
              <w:p w:rsidR="00000000" w:rsidDel="00000000" w:rsidP="00000000" w:rsidRDefault="00000000" w:rsidRPr="00000000" w14:paraId="0000028E">
                <w:pPr>
                  <w:widowControl w:val="0"/>
                  <w:rPr>
                    <w:b w:val="1"/>
                    <w:color w:val="808080"/>
                    <w:sz w:val="18"/>
                    <w:szCs w:val="18"/>
                    <w:rPrChange w:author="USER" w:id="43" w:date="2022-09-08T11:09:00Z">
                      <w:rPr>
                        <w:b w:val="1"/>
                        <w:color w:val="808080"/>
                        <w:sz w:val="18"/>
                        <w:szCs w:val="18"/>
                        <w:highlight w:val="yellow"/>
                      </w:rPr>
                    </w:rPrChange>
                  </w:rPr>
                </w:pPr>
                <w:sdt>
                  <w:sdtPr>
                    <w:tag w:val="goog_rdk_297"/>
                  </w:sdtPr>
                  <w:sdtContent>
                    <w:r w:rsidDel="00000000" w:rsidR="00000000" w:rsidRPr="00000000">
                      <w:rPr>
                        <w:b w:val="1"/>
                        <w:color w:val="808080"/>
                        <w:sz w:val="18"/>
                        <w:szCs w:val="18"/>
                        <w:rtl w:val="0"/>
                        <w:rPrChange w:author="USER" w:id="43" w:date="2022-09-08T11:09:00Z">
                          <w:rPr>
                            <w:b w:val="1"/>
                            <w:color w:val="808080"/>
                            <w:sz w:val="18"/>
                            <w:szCs w:val="18"/>
                            <w:highlight w:val="yellow"/>
                          </w:rPr>
                        </w:rPrChange>
                      </w:rPr>
                      <w:t xml:space="preserve">Media de estatura</w:t>
                    </w:r>
                  </w:sdtContent>
                </w:sdt>
              </w:p>
            </w:sdtContent>
          </w:sdt>
          <w:sdt>
            <w:sdtPr>
              <w:tag w:val="goog_rdk_303"/>
            </w:sdtPr>
            <w:sdtContent>
              <w:p w:rsidR="00000000" w:rsidDel="00000000" w:rsidP="00000000" w:rsidRDefault="00000000" w:rsidRPr="00000000" w14:paraId="0000028F">
                <w:pPr>
                  <w:widowControl w:val="0"/>
                  <w:rPr>
                    <w:rPrChange w:author="USER" w:id="43" w:date="2022-09-08T11:09:00Z">
                      <w:rPr>
                        <w:highlight w:val="yellow"/>
                      </w:rPr>
                    </w:rPrChange>
                  </w:rPr>
                </w:pPr>
                <w:sdt>
                  <w:sdtPr>
                    <w:tag w:val="goog_rdk_299"/>
                  </w:sdtPr>
                  <w:sdtContent>
                    <w:r w:rsidDel="00000000" w:rsidR="00000000" w:rsidRPr="00000000">
                      <w:rPr>
                        <w:color w:val="808080"/>
                        <w:sz w:val="18"/>
                        <w:szCs w:val="18"/>
                        <w:rtl w:val="0"/>
                        <w:rPrChange w:author="USER" w:id="43" w:date="2022-09-08T11:09:00Z">
                          <w:rPr>
                            <w:color w:val="808080"/>
                            <w:sz w:val="18"/>
                            <w:szCs w:val="18"/>
                            <w:highlight w:val="yellow"/>
                          </w:rPr>
                        </w:rPrChange>
                      </w:rPr>
                      <w:t xml:space="preserve">Imagen de muestra tomada de: </w:t>
                    </w:r>
                  </w:sdtContent>
                </w:sdt>
                <w:hyperlink r:id="rId86">
                  <w:sdt>
                    <w:sdtPr>
                      <w:tag w:val="goog_rdk_300"/>
                    </w:sdtPr>
                    <w:sdtContent>
                      <w:r w:rsidDel="00000000" w:rsidR="00000000" w:rsidRPr="00000000">
                        <w:rPr>
                          <w:color w:val="0000ff"/>
                          <w:sz w:val="18"/>
                          <w:szCs w:val="18"/>
                          <w:u w:val="single"/>
                          <w:rtl w:val="0"/>
                          <w:rPrChange w:author="USER" w:id="43" w:date="2022-09-08T11:09:00Z">
                            <w:rPr>
                              <w:color w:val="0000ff"/>
                              <w:sz w:val="18"/>
                              <w:szCs w:val="18"/>
                              <w:highlight w:val="yellow"/>
                              <w:u w:val="single"/>
                            </w:rPr>
                          </w:rPrChange>
                        </w:rPr>
                        <w:t xml:space="preserve">https://www.freepik.es/vector-gratis/grafico-circular-personas_6550772.htm#query=estatura%20poblaci%C3%B3n&amp;position=1&amp;from_view=search&amp;track=ais</w:t>
                      </w:r>
                    </w:sdtContent>
                  </w:sdt>
                </w:hyperlink>
                <w:sdt>
                  <w:sdtPr>
                    <w:tag w:val="goog_rdk_301"/>
                  </w:sdtPr>
                  <w:sdtContent>
                    <w:r w:rsidDel="00000000" w:rsidR="00000000" w:rsidRPr="00000000">
                      <w:rPr>
                        <w:color w:val="808080"/>
                        <w:sz w:val="18"/>
                        <w:szCs w:val="18"/>
                        <w:rtl w:val="0"/>
                        <w:rPrChange w:author="USER" w:id="43" w:date="2022-09-08T11:09:00Z">
                          <w:rPr>
                            <w:color w:val="808080"/>
                            <w:sz w:val="18"/>
                            <w:szCs w:val="18"/>
                            <w:highlight w:val="yellow"/>
                          </w:rPr>
                        </w:rPrChange>
                      </w:rPr>
                      <w:t xml:space="preserve"> </w:t>
                    </w:r>
                  </w:sdtContent>
                </w:sdt>
                <w:sdt>
                  <w:sdtPr>
                    <w:tag w:val="goog_rdk_302"/>
                  </w:sdtPr>
                  <w:sdtContent>
                    <w:r w:rsidDel="00000000" w:rsidR="00000000" w:rsidRPr="00000000">
                      <w:rPr>
                        <w:rtl w:val="0"/>
                      </w:rPr>
                    </w:r>
                  </w:sdtContent>
                </w:sdt>
              </w:p>
            </w:sdtContent>
          </w:sdt>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90">
            <w:pPr>
              <w:widowControl w:val="0"/>
              <w:rPr>
                <w:b w:val="1"/>
              </w:rPr>
            </w:pPr>
            <w:r w:rsidDel="00000000" w:rsidR="00000000" w:rsidRPr="00000000">
              <w:rPr>
                <w:b w:val="1"/>
                <w:rtl w:val="0"/>
              </w:rPr>
              <w:t xml:space="preserve">Método para obtener la muestra representativa</w:t>
            </w:r>
          </w:p>
          <w:p w:rsidR="00000000" w:rsidDel="00000000" w:rsidP="00000000" w:rsidRDefault="00000000" w:rsidRPr="00000000" w14:paraId="00000291">
            <w:pPr>
              <w:widowControl w:val="0"/>
              <w:rPr/>
            </w:pPr>
            <w:r w:rsidDel="00000000" w:rsidR="00000000" w:rsidRPr="00000000">
              <w:rPr>
                <w:rtl w:val="0"/>
              </w:rPr>
              <w:t xml:space="preserve">Para obtener la muestra de la población colombiana a fin de conocer la estatura media en Colombia, se procede a realizar un;</w:t>
            </w:r>
          </w:p>
          <w:p w:rsidR="00000000" w:rsidDel="00000000" w:rsidP="00000000" w:rsidRDefault="00000000" w:rsidRPr="00000000" w14:paraId="00000292">
            <w:pPr>
              <w:widowControl w:val="0"/>
              <w:rPr>
                <w:b w:val="1"/>
              </w:rPr>
            </w:pPr>
            <w:r w:rsidDel="00000000" w:rsidR="00000000" w:rsidRPr="00000000">
              <w:rPr>
                <w:rtl w:val="0"/>
              </w:rPr>
            </w:r>
          </w:p>
          <w:p w:rsidR="00000000" w:rsidDel="00000000" w:rsidP="00000000" w:rsidRDefault="00000000" w:rsidRPr="00000000" w14:paraId="00000293">
            <w:pPr>
              <w:widowControl w:val="0"/>
              <w:pBdr>
                <w:top w:space="0" w:sz="0" w:val="nil"/>
                <w:left w:space="0" w:sz="0" w:val="nil"/>
                <w:bottom w:space="0" w:sz="0" w:val="nil"/>
                <w:right w:space="0" w:sz="0" w:val="nil"/>
                <w:between w:space="0" w:sz="0" w:val="nil"/>
              </w:pBdr>
              <w:ind w:left="720" w:firstLine="0"/>
              <w:rPr>
                <w:b w:val="1"/>
                <w:color w:val="000000"/>
              </w:rPr>
            </w:pPr>
            <w:r w:rsidDel="00000000" w:rsidR="00000000" w:rsidRPr="00000000">
              <w:rPr>
                <w:i w:val="1"/>
                <w:color w:val="000000"/>
                <w:rtl w:val="0"/>
              </w:rPr>
              <w:t xml:space="preserve">Muestreo aleatorio simple: </w:t>
            </w:r>
            <w:r w:rsidDel="00000000" w:rsidR="00000000" w:rsidRPr="00000000">
              <w:rPr>
                <w:rtl w:val="0"/>
              </w:rPr>
            </w:r>
          </w:p>
          <w:p w:rsidR="00000000" w:rsidDel="00000000" w:rsidP="00000000" w:rsidRDefault="00000000" w:rsidRPr="00000000" w14:paraId="00000294">
            <w:pPr>
              <w:ind w:left="720" w:firstLine="0"/>
              <w:jc w:val="both"/>
              <w:rPr/>
            </w:pPr>
            <w:r w:rsidDel="00000000" w:rsidR="00000000" w:rsidRPr="00000000">
              <w:rPr>
                <w:rtl w:val="0"/>
              </w:rPr>
              <w:t xml:space="preserve">Cuando se aplica el instrumento para recoger datos a una muestra aleatoria se asume, por ejemplo, que se conoce de antemano que la media del tamaño de personas en Colombia es 170 cm con una desviación típica de 12.</w:t>
            </w:r>
          </w:p>
          <w:p w:rsidR="00000000" w:rsidDel="00000000" w:rsidP="00000000" w:rsidRDefault="00000000" w:rsidRPr="00000000" w14:paraId="00000295">
            <w:pPr>
              <w:jc w:val="center"/>
              <w:rPr>
                <w:rFonts w:ascii="Cambria Math" w:cs="Cambria Math" w:eastAsia="Cambria Math" w:hAnsi="Cambria Math"/>
              </w:rPr>
            </w:pPr>
            <m:oMath>
              <m:r>
                <w:rPr>
                  <w:rFonts w:ascii="Cambria Math" w:cs="Cambria Math" w:eastAsia="Cambria Math" w:hAnsi="Cambria Math"/>
                </w:rPr>
                <m:t xml:space="preserve">N(μ,σ)</m:t>
              </m:r>
            </m:oMath>
            <w:r w:rsidDel="00000000" w:rsidR="00000000" w:rsidRPr="00000000">
              <w:rPr>
                <w:rtl w:val="0"/>
              </w:rPr>
            </w:r>
          </w:p>
          <w:p w:rsidR="00000000" w:rsidDel="00000000" w:rsidP="00000000" w:rsidRDefault="00000000" w:rsidRPr="00000000" w14:paraId="00000296">
            <w:pPr>
              <w:ind w:left="720" w:firstLine="0"/>
              <w:jc w:val="both"/>
              <w:rPr/>
            </w:pPr>
            <w:r w:rsidDel="00000000" w:rsidR="00000000" w:rsidRPr="00000000">
              <w:rPr>
                <w:rFonts w:ascii="Noto Sans Symbols" w:cs="Noto Sans Symbols" w:eastAsia="Noto Sans Symbols" w:hAnsi="Noto Sans Symbols"/>
                <w:rtl w:val="0"/>
              </w:rPr>
              <w:t xml:space="preserve">μ=170</w:t>
              <w:tab/>
              <w:tab/>
              <w:t xml:space="preserve">σ=</w:t>
            </w:r>
            <w:r w:rsidDel="00000000" w:rsidR="00000000" w:rsidRPr="00000000">
              <w:rPr>
                <w:rtl w:val="0"/>
              </w:rPr>
              <w:t xml:space="preserve">12</w:t>
            </w:r>
          </w:p>
          <w:p w:rsidR="00000000" w:rsidDel="00000000" w:rsidP="00000000" w:rsidRDefault="00000000" w:rsidRPr="00000000" w14:paraId="00000297">
            <w:pPr>
              <w:ind w:left="720" w:firstLine="0"/>
              <w:jc w:val="both"/>
              <w:rPr>
                <w:b w:val="1"/>
              </w:rPr>
            </w:pPr>
            <w:r w:rsidDel="00000000" w:rsidR="00000000" w:rsidRPr="00000000">
              <w:rPr>
                <w:rtl w:val="0"/>
              </w:rPr>
            </w:r>
          </w:p>
          <w:p w:rsidR="00000000" w:rsidDel="00000000" w:rsidP="00000000" w:rsidRDefault="00000000" w:rsidRPr="00000000" w14:paraId="00000298">
            <w:pPr>
              <w:ind w:left="720" w:firstLine="0"/>
              <w:jc w:val="both"/>
              <w:rPr>
                <w:b w:val="1"/>
              </w:rPr>
            </w:pPr>
            <w:r w:rsidDel="00000000" w:rsidR="00000000" w:rsidRPr="00000000">
              <w:rPr>
                <w:b w:val="1"/>
                <w:rtl w:val="0"/>
              </w:rPr>
              <w:t xml:space="preserve">N (170,12)</w:t>
            </w:r>
          </w:p>
          <w:p w:rsidR="00000000" w:rsidDel="00000000" w:rsidP="00000000" w:rsidRDefault="00000000" w:rsidRPr="00000000" w14:paraId="00000299">
            <w:pPr>
              <w:rPr/>
            </w:pPr>
            <w:r w:rsidDel="00000000" w:rsidR="00000000" w:rsidRPr="00000000">
              <w:rPr>
                <w:rtl w:val="0"/>
              </w:rPr>
              <w:t xml:space="preserve">Lo anterior se puede representar en una curva como lo muestra la imagen; n la imagen, la curva representa que el máximo de personas tiene 170 cm. y de ahí, tanto los más altos (de 170 a la derecha) como los más bajos (de 170 hacia la izquierda) la población disminuye. Es decir, personas que midan 200 cm son pocas así como las que midan 140.</w:t>
            </w:r>
          </w:p>
        </w:tc>
        <w:tc>
          <w:tcPr>
            <w:shd w:fill="auto" w:val="clear"/>
            <w:tcMar>
              <w:top w:w="100.0" w:type="dxa"/>
              <w:left w:w="100.0" w:type="dxa"/>
              <w:bottom w:w="100.0" w:type="dxa"/>
              <w:right w:w="100.0" w:type="dxa"/>
            </w:tcMar>
          </w:tcPr>
          <w:sdt>
            <w:sdtPr>
              <w:tag w:val="goog_rdk_306"/>
            </w:sdtPr>
            <w:sdtContent>
              <w:p w:rsidR="00000000" w:rsidDel="00000000" w:rsidP="00000000" w:rsidRDefault="00000000" w:rsidRPr="00000000" w14:paraId="0000029B">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44" w:date="2022-09-08T11:09:00Z">
                      <w:rPr>
                        <w:i w:val="1"/>
                        <w:color w:val="000000"/>
                        <w:sz w:val="18"/>
                        <w:szCs w:val="18"/>
                        <w:highlight w:val="yellow"/>
                      </w:rPr>
                    </w:rPrChange>
                  </w:rPr>
                </w:pPr>
                <w:sdt>
                  <w:sdtPr>
                    <w:tag w:val="goog_rdk_304"/>
                  </w:sdtPr>
                  <w:sdtContent>
                    <w:r w:rsidDel="00000000" w:rsidR="00000000" w:rsidRPr="00000000">
                      <w:rPr>
                        <w:b w:val="1"/>
                        <w:color w:val="000000"/>
                        <w:sz w:val="18"/>
                        <w:szCs w:val="18"/>
                        <w:rtl w:val="0"/>
                        <w:rPrChange w:author="USER" w:id="44" w:date="2022-09-08T11:09:00Z">
                          <w:rPr>
                            <w:b w:val="1"/>
                            <w:color w:val="000000"/>
                            <w:sz w:val="18"/>
                            <w:szCs w:val="18"/>
                            <w:highlight w:val="yellow"/>
                          </w:rPr>
                        </w:rPrChange>
                      </w:rPr>
                      <w:t xml:space="preserve">Figura 13</w:t>
                    </w:r>
                  </w:sdtContent>
                </w:sdt>
                <w:sdt>
                  <w:sdtPr>
                    <w:tag w:val="goog_rdk_305"/>
                  </w:sdtPr>
                  <w:sdtContent>
                    <w:r w:rsidDel="00000000" w:rsidR="00000000" w:rsidRPr="00000000">
                      <w:rPr>
                        <w:i w:val="1"/>
                        <w:color w:val="000000"/>
                        <w:sz w:val="18"/>
                        <w:szCs w:val="18"/>
                        <w:rtl w:val="0"/>
                        <w:rPrChange w:author="USER" w:id="44" w:date="2022-09-08T11:09:00Z">
                          <w:rPr>
                            <w:i w:val="1"/>
                            <w:color w:val="000000"/>
                            <w:sz w:val="18"/>
                            <w:szCs w:val="18"/>
                            <w:highlight w:val="yellow"/>
                          </w:rPr>
                        </w:rPrChange>
                      </w:rPr>
                      <w:br w:type="textWrapping"/>
                      <w:t xml:space="preserve">Media de las medidas</w:t>
                    </w:r>
                  </w:sdtContent>
                </w:sdt>
              </w:p>
            </w:sdtContent>
          </w:sdt>
          <w:sdt>
            <w:sdtPr>
              <w:tag w:val="goog_rdk_308"/>
            </w:sdtPr>
            <w:sdtContent>
              <w:p w:rsidR="00000000" w:rsidDel="00000000" w:rsidP="00000000" w:rsidRDefault="00000000" w:rsidRPr="00000000" w14:paraId="0000029C">
                <w:pPr>
                  <w:widowControl w:val="0"/>
                  <w:rPr>
                    <w:rPrChange w:author="USER" w:id="44" w:date="2022-09-08T11:09:00Z">
                      <w:rPr>
                        <w:highlight w:val="yellow"/>
                      </w:rPr>
                    </w:rPrChange>
                  </w:rPr>
                </w:pPr>
                <w:r w:rsidDel="00000000" w:rsidR="00000000" w:rsidRPr="00000000">
                  <w:rPr>
                    <w:highlight w:val="yellow"/>
                  </w:rPr>
                  <w:drawing>
                    <wp:inline distB="0" distT="0" distL="0" distR="0">
                      <wp:extent cx="3569439" cy="1416071"/>
                      <wp:effectExtent b="0" l="0" r="0" t="0"/>
                      <wp:docPr id="568" name="image6.png"/>
                      <a:graphic>
                        <a:graphicData uri="http://schemas.openxmlformats.org/drawingml/2006/picture">
                          <pic:pic>
                            <pic:nvPicPr>
                              <pic:cNvPr id="0" name="image6.png"/>
                              <pic:cNvPicPr preferRelativeResize="0"/>
                            </pic:nvPicPr>
                            <pic:blipFill>
                              <a:blip r:embed="rId87"/>
                              <a:srcRect b="0" l="0" r="0" t="0"/>
                              <a:stretch>
                                <a:fillRect/>
                              </a:stretch>
                            </pic:blipFill>
                            <pic:spPr>
                              <a:xfrm>
                                <a:off x="0" y="0"/>
                                <a:ext cx="3569439" cy="1416071"/>
                              </a:xfrm>
                              <a:prstGeom prst="rect"/>
                              <a:ln/>
                            </pic:spPr>
                          </pic:pic>
                        </a:graphicData>
                      </a:graphic>
                    </wp:inline>
                  </w:drawing>
                </w:r>
                <w:sdt>
                  <w:sdtPr>
                    <w:tag w:val="goog_rdk_307"/>
                  </w:sdtPr>
                  <w:sdtContent>
                    <w:r w:rsidDel="00000000" w:rsidR="00000000" w:rsidRPr="00000000">
                      <w:rPr>
                        <w:rtl w:val="0"/>
                      </w:rPr>
                    </w:r>
                  </w:sdtContent>
                </w:sdt>
              </w:p>
            </w:sdtContent>
          </w:sdt>
          <w:sdt>
            <w:sdtPr>
              <w:tag w:val="goog_rdk_310"/>
            </w:sdtPr>
            <w:sdtContent>
              <w:p w:rsidR="00000000" w:rsidDel="00000000" w:rsidP="00000000" w:rsidRDefault="00000000" w:rsidRPr="00000000" w14:paraId="0000029D">
                <w:pPr>
                  <w:widowControl w:val="0"/>
                  <w:rPr>
                    <w:b w:val="1"/>
                    <w:color w:val="808080"/>
                    <w:sz w:val="18"/>
                    <w:szCs w:val="18"/>
                    <w:rPrChange w:author="USER" w:id="44" w:date="2022-09-08T11:09:00Z">
                      <w:rPr>
                        <w:b w:val="1"/>
                        <w:color w:val="808080"/>
                        <w:sz w:val="18"/>
                        <w:szCs w:val="18"/>
                        <w:highlight w:val="yellow"/>
                      </w:rPr>
                    </w:rPrChange>
                  </w:rPr>
                </w:pPr>
                <w:sdt>
                  <w:sdtPr>
                    <w:tag w:val="goog_rdk_309"/>
                  </w:sdtPr>
                  <w:sdtContent>
                    <w:r w:rsidDel="00000000" w:rsidR="00000000" w:rsidRPr="00000000">
                      <w:rPr>
                        <w:b w:val="1"/>
                        <w:color w:val="808080"/>
                        <w:sz w:val="18"/>
                        <w:szCs w:val="18"/>
                        <w:rtl w:val="0"/>
                        <w:rPrChange w:author="USER" w:id="44" w:date="2022-09-08T11:09:00Z">
                          <w:rPr>
                            <w:b w:val="1"/>
                            <w:color w:val="808080"/>
                            <w:sz w:val="18"/>
                            <w:szCs w:val="18"/>
                            <w:highlight w:val="yellow"/>
                          </w:rPr>
                        </w:rPrChange>
                      </w:rPr>
                      <w:t xml:space="preserve">Media de las medidas sabida de la población (referencia poblacional)</w:t>
                    </w:r>
                  </w:sdtContent>
                </w:sdt>
              </w:p>
            </w:sdtContent>
          </w:sdt>
          <w:sdt>
            <w:sdtPr>
              <w:tag w:val="goog_rdk_312"/>
            </w:sdtPr>
            <w:sdtContent>
              <w:p w:rsidR="00000000" w:rsidDel="00000000" w:rsidP="00000000" w:rsidRDefault="00000000" w:rsidRPr="00000000" w14:paraId="0000029E">
                <w:pPr>
                  <w:widowControl w:val="0"/>
                  <w:rPr>
                    <w:color w:val="a6a6a6"/>
                    <w:sz w:val="18"/>
                    <w:szCs w:val="18"/>
                    <w:rPrChange w:author="USER" w:id="44" w:date="2022-09-08T11:09:00Z">
                      <w:rPr>
                        <w:color w:val="a6a6a6"/>
                        <w:sz w:val="18"/>
                        <w:szCs w:val="18"/>
                        <w:highlight w:val="yellow"/>
                      </w:rPr>
                    </w:rPrChange>
                  </w:rPr>
                </w:pPr>
                <w:sdt>
                  <w:sdtPr>
                    <w:tag w:val="goog_rdk_311"/>
                  </w:sdtPr>
                  <w:sdtContent>
                    <w:r w:rsidDel="00000000" w:rsidR="00000000" w:rsidRPr="00000000">
                      <w:rPr>
                        <w:color w:val="a6a6a6"/>
                        <w:sz w:val="18"/>
                        <w:szCs w:val="18"/>
                        <w:rtl w:val="0"/>
                        <w:rPrChange w:author="USER" w:id="44" w:date="2022-09-08T11:09:00Z">
                          <w:rPr>
                            <w:color w:val="a6a6a6"/>
                            <w:sz w:val="18"/>
                            <w:szCs w:val="18"/>
                            <w:highlight w:val="yellow"/>
                          </w:rPr>
                        </w:rPrChange>
                      </w:rPr>
                      <w:t xml:space="preserve">Imagen propia</w:t>
                    </w:r>
                  </w:sdtContent>
                </w:sdt>
              </w:p>
            </w:sdtContent>
          </w:sdt>
          <w:sdt>
            <w:sdtPr>
              <w:tag w:val="goog_rdk_315"/>
            </w:sdtPr>
            <w:sdtContent>
              <w:p w:rsidR="00000000" w:rsidDel="00000000" w:rsidP="00000000" w:rsidRDefault="00000000" w:rsidRPr="00000000" w14:paraId="0000029F">
                <w:pPr>
                  <w:widowControl w:val="0"/>
                  <w:rPr>
                    <w:rPrChange w:author="USER" w:id="44" w:date="2022-09-08T11:09:00Z">
                      <w:rPr>
                        <w:highlight w:val="yellow"/>
                      </w:rPr>
                    </w:rPrChange>
                  </w:rPr>
                </w:pPr>
                <w:sdt>
                  <w:sdtPr>
                    <w:tag w:val="goog_rdk_313"/>
                  </w:sdtPr>
                  <w:sdtContent>
                    <w:r w:rsidDel="00000000" w:rsidR="00000000" w:rsidRPr="00000000">
                      <w:rPr>
                        <w:sz w:val="16"/>
                        <w:szCs w:val="16"/>
                        <w:rtl w:val="0"/>
                        <w:rPrChange w:author="USER" w:id="44" w:date="2022-09-08T11:09:00Z">
                          <w:rPr>
                            <w:sz w:val="16"/>
                            <w:szCs w:val="16"/>
                            <w:highlight w:val="yellow"/>
                          </w:rPr>
                        </w:rPrChange>
                      </w:rPr>
                      <w:t xml:space="preserve">Imagen: 228131_i135</w:t>
                    </w:r>
                  </w:sdtContent>
                </w:sdt>
                <w:sdt>
                  <w:sdtPr>
                    <w:tag w:val="goog_rdk_314"/>
                  </w:sdtPr>
                  <w:sdtContent>
                    <w:r w:rsidDel="00000000" w:rsidR="00000000" w:rsidRPr="00000000">
                      <w:rPr>
                        <w:rtl w:val="0"/>
                      </w:rPr>
                    </w:r>
                  </w:sdtContent>
                </w:sdt>
              </w:p>
            </w:sdtContent>
          </w:sdt>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A0">
            <w:pPr>
              <w:widowControl w:val="0"/>
              <w:rPr/>
            </w:pPr>
            <w:r w:rsidDel="00000000" w:rsidR="00000000" w:rsidRPr="00000000">
              <w:rPr>
                <w:rtl w:val="0"/>
              </w:rPr>
              <w:t xml:space="preserve">Ahora, se supondrá que se han tomado muestras de N personas. </w:t>
            </w:r>
          </w:p>
          <w:p w:rsidR="00000000" w:rsidDel="00000000" w:rsidP="00000000" w:rsidRDefault="00000000" w:rsidRPr="00000000" w14:paraId="000002A1">
            <w:pPr>
              <w:widowControl w:val="0"/>
              <w:rPr/>
            </w:pPr>
            <w:r w:rsidDel="00000000" w:rsidR="00000000" w:rsidRPr="00000000">
              <w:rPr>
                <w:rtl w:val="0"/>
              </w:rPr>
            </w:r>
          </w:p>
          <w:p w:rsidR="00000000" w:rsidDel="00000000" w:rsidP="00000000" w:rsidRDefault="00000000" w:rsidRPr="00000000" w14:paraId="000002A2">
            <w:pPr>
              <w:widowControl w:val="0"/>
              <w:rPr/>
            </w:pPr>
            <w:r w:rsidDel="00000000" w:rsidR="00000000" w:rsidRPr="00000000">
              <w:rPr>
                <w:rtl w:val="0"/>
              </w:rPr>
              <w:t xml:space="preserve">Supóngase que N=225 personas</w:t>
            </w:r>
          </w:p>
          <w:p w:rsidR="00000000" w:rsidDel="00000000" w:rsidP="00000000" w:rsidRDefault="00000000" w:rsidRPr="00000000" w14:paraId="000002A3">
            <w:pPr>
              <w:widowControl w:val="0"/>
              <w:rPr/>
            </w:pPr>
            <w:r w:rsidDel="00000000" w:rsidR="00000000" w:rsidRPr="00000000">
              <w:rPr>
                <w:rtl w:val="0"/>
              </w:rPr>
              <w:t xml:space="preserve">La media de esa muestra da la siguiente tabla:</w:t>
            </w:r>
          </w:p>
          <w:p w:rsidR="00000000" w:rsidDel="00000000" w:rsidP="00000000" w:rsidRDefault="00000000" w:rsidRPr="00000000" w14:paraId="000002A4">
            <w:pPr>
              <w:widowControl w:val="0"/>
              <w:rPr>
                <w:b w:val="1"/>
              </w:rPr>
            </w:pPr>
            <w:r w:rsidDel="00000000" w:rsidR="00000000" w:rsidRPr="00000000">
              <w:rPr>
                <w:rtl w:val="0"/>
              </w:rPr>
            </w:r>
          </w:p>
          <w:sdt>
            <w:sdtPr>
              <w:tag w:val="goog_rdk_318"/>
            </w:sdtPr>
            <w:sdtContent>
              <w:p w:rsidR="00000000" w:rsidDel="00000000" w:rsidP="00000000" w:rsidRDefault="00000000" w:rsidRPr="00000000" w14:paraId="000002A5">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45" w:date="2022-09-08T11:09:00Z">
                      <w:rPr>
                        <w:i w:val="1"/>
                        <w:color w:val="000000"/>
                        <w:sz w:val="18"/>
                        <w:szCs w:val="18"/>
                        <w:highlight w:val="yellow"/>
                      </w:rPr>
                    </w:rPrChange>
                  </w:rPr>
                </w:pPr>
                <w:r w:rsidDel="00000000" w:rsidR="00000000" w:rsidRPr="00000000">
                  <w:rPr>
                    <w:b w:val="1"/>
                    <w:color w:val="000000"/>
                    <w:sz w:val="18"/>
                    <w:szCs w:val="18"/>
                    <w:rtl w:val="0"/>
                  </w:rPr>
                  <w:t xml:space="preserve">T</w:t>
                </w:r>
                <w:sdt>
                  <w:sdtPr>
                    <w:tag w:val="goog_rdk_316"/>
                  </w:sdtPr>
                  <w:sdtContent>
                    <w:r w:rsidDel="00000000" w:rsidR="00000000" w:rsidRPr="00000000">
                      <w:rPr>
                        <w:b w:val="1"/>
                        <w:color w:val="000000"/>
                        <w:sz w:val="18"/>
                        <w:szCs w:val="18"/>
                        <w:rtl w:val="0"/>
                        <w:rPrChange w:author="USER" w:id="45" w:date="2022-09-08T11:09:00Z">
                          <w:rPr>
                            <w:b w:val="1"/>
                            <w:color w:val="000000"/>
                            <w:sz w:val="18"/>
                            <w:szCs w:val="18"/>
                            <w:highlight w:val="yellow"/>
                          </w:rPr>
                        </w:rPrChange>
                      </w:rPr>
                      <w:t xml:space="preserve">abla 2</w:t>
                    </w:r>
                  </w:sdtContent>
                </w:sdt>
                <w:sdt>
                  <w:sdtPr>
                    <w:tag w:val="goog_rdk_317"/>
                  </w:sdtPr>
                  <w:sdtContent>
                    <w:r w:rsidDel="00000000" w:rsidR="00000000" w:rsidRPr="00000000">
                      <w:rPr>
                        <w:i w:val="1"/>
                        <w:color w:val="000000"/>
                        <w:sz w:val="18"/>
                        <w:szCs w:val="18"/>
                        <w:rtl w:val="0"/>
                        <w:rPrChange w:author="USER" w:id="45" w:date="2022-09-08T11:09:00Z">
                          <w:rPr>
                            <w:i w:val="1"/>
                            <w:color w:val="000000"/>
                            <w:sz w:val="18"/>
                            <w:szCs w:val="18"/>
                            <w:highlight w:val="yellow"/>
                          </w:rPr>
                        </w:rPrChange>
                      </w:rPr>
                      <w:br w:type="textWrapping"/>
                      <w:t xml:space="preserve">Datos de la muestra de N personas</w:t>
                    </w:r>
                  </w:sdtContent>
                </w:sdt>
              </w:p>
            </w:sdtContent>
          </w:sdt>
          <w:p w:rsidR="00000000" w:rsidDel="00000000" w:rsidP="00000000" w:rsidRDefault="00000000" w:rsidRPr="00000000" w14:paraId="000002A6">
            <w:pPr>
              <w:widowControl w:val="0"/>
              <w:rPr>
                <w:b w:val="1"/>
              </w:rPr>
            </w:pPr>
            <w:r w:rsidDel="00000000" w:rsidR="00000000" w:rsidRPr="00000000">
              <w:rPr/>
              <w:drawing>
                <wp:inline distB="0" distT="0" distL="0" distR="0">
                  <wp:extent cx="3765291" cy="2211607"/>
                  <wp:effectExtent b="0" l="0" r="0" t="0"/>
                  <wp:docPr id="569" name="image3.png"/>
                  <a:graphic>
                    <a:graphicData uri="http://schemas.openxmlformats.org/drawingml/2006/picture">
                      <pic:pic>
                        <pic:nvPicPr>
                          <pic:cNvPr id="0" name="image3.png"/>
                          <pic:cNvPicPr preferRelativeResize="0"/>
                        </pic:nvPicPr>
                        <pic:blipFill>
                          <a:blip r:embed="rId88"/>
                          <a:srcRect b="0" l="0" r="0" t="0"/>
                          <a:stretch>
                            <a:fillRect/>
                          </a:stretch>
                        </pic:blipFill>
                        <pic:spPr>
                          <a:xfrm>
                            <a:off x="0" y="0"/>
                            <a:ext cx="3765291" cy="2211607"/>
                          </a:xfrm>
                          <a:prstGeom prst="rect"/>
                          <a:ln/>
                        </pic:spPr>
                      </pic:pic>
                    </a:graphicData>
                  </a:graphic>
                </wp:inline>
              </w:drawing>
            </w:r>
            <w:r w:rsidDel="00000000" w:rsidR="00000000" w:rsidRPr="00000000">
              <w:rPr>
                <w:rtl w:val="0"/>
              </w:rPr>
            </w:r>
          </w:p>
          <w:sdt>
            <w:sdtPr>
              <w:tag w:val="goog_rdk_320"/>
            </w:sdtPr>
            <w:sdtContent>
              <w:p w:rsidR="00000000" w:rsidDel="00000000" w:rsidP="00000000" w:rsidRDefault="00000000" w:rsidRPr="00000000" w14:paraId="000002A7">
                <w:pPr>
                  <w:widowControl w:val="0"/>
                  <w:rPr>
                    <w:b w:val="1"/>
                    <w:color w:val="a6a6a6"/>
                    <w:sz w:val="18"/>
                    <w:szCs w:val="18"/>
                    <w:rPrChange w:author="USER" w:id="46" w:date="2022-09-08T11:09:00Z">
                      <w:rPr>
                        <w:b w:val="1"/>
                        <w:color w:val="a6a6a6"/>
                        <w:sz w:val="18"/>
                        <w:szCs w:val="18"/>
                        <w:highlight w:val="yellow"/>
                      </w:rPr>
                    </w:rPrChange>
                  </w:rPr>
                </w:pPr>
                <w:sdt>
                  <w:sdtPr>
                    <w:tag w:val="goog_rdk_319"/>
                  </w:sdtPr>
                  <w:sdtContent>
                    <w:r w:rsidDel="00000000" w:rsidR="00000000" w:rsidRPr="00000000">
                      <w:rPr>
                        <w:b w:val="1"/>
                        <w:color w:val="a6a6a6"/>
                        <w:sz w:val="18"/>
                        <w:szCs w:val="18"/>
                        <w:rtl w:val="0"/>
                        <w:rPrChange w:author="USER" w:id="46" w:date="2022-09-08T11:09:00Z">
                          <w:rPr>
                            <w:b w:val="1"/>
                            <w:color w:val="a6a6a6"/>
                            <w:sz w:val="18"/>
                            <w:szCs w:val="18"/>
                            <w:highlight w:val="yellow"/>
                          </w:rPr>
                        </w:rPrChange>
                      </w:rPr>
                      <w:t xml:space="preserve">Datos de la muestra de N personas</w:t>
                    </w:r>
                  </w:sdtContent>
                </w:sdt>
              </w:p>
            </w:sdtContent>
          </w:sdt>
          <w:sdt>
            <w:sdtPr>
              <w:tag w:val="goog_rdk_322"/>
            </w:sdtPr>
            <w:sdtContent>
              <w:p w:rsidR="00000000" w:rsidDel="00000000" w:rsidP="00000000" w:rsidRDefault="00000000" w:rsidRPr="00000000" w14:paraId="000002A8">
                <w:pPr>
                  <w:widowControl w:val="0"/>
                  <w:rPr>
                    <w:b w:val="1"/>
                    <w:color w:val="a6a6a6"/>
                    <w:sz w:val="18"/>
                    <w:szCs w:val="18"/>
                    <w:rPrChange w:author="USER" w:id="46" w:date="2022-09-08T11:09:00Z">
                      <w:rPr>
                        <w:b w:val="1"/>
                        <w:color w:val="a6a6a6"/>
                        <w:sz w:val="18"/>
                        <w:szCs w:val="18"/>
                        <w:highlight w:val="yellow"/>
                      </w:rPr>
                    </w:rPrChange>
                  </w:rPr>
                </w:pPr>
                <w:sdt>
                  <w:sdtPr>
                    <w:tag w:val="goog_rdk_321"/>
                  </w:sdtPr>
                  <w:sdtContent>
                    <w:r w:rsidDel="00000000" w:rsidR="00000000" w:rsidRPr="00000000">
                      <w:rPr>
                        <w:b w:val="1"/>
                        <w:color w:val="a6a6a6"/>
                        <w:sz w:val="18"/>
                        <w:szCs w:val="18"/>
                        <w:rtl w:val="0"/>
                        <w:rPrChange w:author="USER" w:id="46" w:date="2022-09-08T11:09:00Z">
                          <w:rPr>
                            <w:b w:val="1"/>
                            <w:color w:val="a6a6a6"/>
                            <w:sz w:val="18"/>
                            <w:szCs w:val="18"/>
                            <w:highlight w:val="yellow"/>
                          </w:rPr>
                        </w:rPrChange>
                      </w:rPr>
                      <w:t xml:space="preserve">Tabla: 228131_T2</w:t>
                    </w:r>
                  </w:sdtContent>
                </w:sdt>
              </w:p>
            </w:sdtContent>
          </w:sdt>
          <w:p w:rsidR="00000000" w:rsidDel="00000000" w:rsidP="00000000" w:rsidRDefault="00000000" w:rsidRPr="00000000" w14:paraId="000002A9">
            <w:pPr>
              <w:widowControl w:val="0"/>
              <w:rPr>
                <w:b w:val="1"/>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El gráfico resultante es el que se aprecia en la imagen. Como se puede notar es muy similar a la gráfica poblacional, por lo que las medias de las muestras escogidas forman una nueva distribución normal.</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Población:  </w:t>
            </w:r>
            <w:r w:rsidDel="00000000" w:rsidR="00000000" w:rsidRPr="00000000">
              <w:rPr>
                <w:rFonts w:ascii="Noto Sans Symbols" w:cs="Noto Sans Symbols" w:eastAsia="Noto Sans Symbols" w:hAnsi="Noto Sans Symbols"/>
                <w:rtl w:val="0"/>
              </w:rPr>
              <w:t xml:space="preserve">μ=170</w:t>
            </w: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Muestra:  </w:t>
            </w:r>
            <m:oMath>
              <m:bar>
                <m:barPr>
                  <m:pos m:val="bot"/>
                  <m:ctrlPr>
                    <w:rPr>
                      <w:rFonts w:ascii="Cambria Math" w:cs="Cambria Math" w:eastAsia="Cambria Math" w:hAnsi="Cambria Math"/>
                    </w:rPr>
                  </m:ctrlPr>
                </m:barPr>
                <m:e>
                  <m:r>
                    <w:rPr>
                      <w:rFonts w:ascii="Cambria Math" w:cs="Cambria Math" w:eastAsia="Cambria Math" w:hAnsi="Cambria Math"/>
                    </w:rPr>
                    <m:t xml:space="preserve">x</m:t>
                  </m:r>
                </m:e>
              </m:bar>
              <m:r>
                <w:rPr>
                  <w:rFonts w:ascii="Cambria Math" w:cs="Cambria Math" w:eastAsia="Cambria Math" w:hAnsi="Cambria Math"/>
                </w:rPr>
                <m:t xml:space="preserve">=171</m:t>
              </m:r>
            </m:oMath>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Calcular desviación: </w:t>
            </w:r>
            <m:oMath>
              <m:f>
                <m:num>
                  <m:r>
                    <m:t>σ</m:t>
                  </m:r>
                </m:num>
                <m:den>
                  <m:rad>
                    <m:radPr>
                      <m:degHide m:val="1"/>
                      <m:ctrlPr>
                        <w:rPr>
                          <w:rFonts w:ascii="Cambria Math" w:cs="Cambria Math" w:eastAsia="Cambria Math" w:hAnsi="Cambria Math"/>
                        </w:rPr>
                      </m:ctrlPr>
                    </m:radPr>
                    <m:e>
                      <m:r>
                        <w:rPr>
                          <w:rFonts w:ascii="Cambria Math" w:cs="Cambria Math" w:eastAsia="Cambria Math" w:hAnsi="Cambria Math"/>
                        </w:rPr>
                        <m:t xml:space="preserve">N</m:t>
                      </m:r>
                    </m:e>
                  </m:rad>
                </m:den>
              </m:f>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 xml:space="preserve">12</m:t>
                  </m:r>
                </m:num>
                <m:den>
                  <m:rad>
                    <m:radPr>
                      <m:degHide m:val="1"/>
                      <m:ctrlPr>
                        <w:rPr>
                          <w:rFonts w:ascii="Cambria Math" w:cs="Cambria Math" w:eastAsia="Cambria Math" w:hAnsi="Cambria Math"/>
                        </w:rPr>
                      </m:ctrlPr>
                    </m:radPr>
                    <m:e>
                      <m:r>
                        <w:rPr>
                          <w:rFonts w:ascii="Cambria Math" w:cs="Cambria Math" w:eastAsia="Cambria Math" w:hAnsi="Cambria Math"/>
                        </w:rPr>
                        <m:t xml:space="preserve">170</m:t>
                      </m:r>
                    </m:e>
                  </m:rad>
                </m:den>
              </m:f>
              <m:r>
                <w:rPr>
                  <w:rFonts w:ascii="Cambria Math" w:cs="Cambria Math" w:eastAsia="Cambria Math" w:hAnsi="Cambria Math"/>
                </w:rPr>
                <m:t xml:space="preserve">=0,92</m:t>
              </m:r>
            </m:oMath>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N en la población </w:t>
            </w:r>
            <m:oMath>
              <m:r>
                <w:rPr>
                  <w:rFonts w:ascii="Cambria Math" w:cs="Cambria Math" w:eastAsia="Cambria Math" w:hAnsi="Cambria Math"/>
                </w:rPr>
                <m:t xml:space="preserve">N(μ,σ)</m:t>
              </m:r>
            </m:oMath>
            <w:r w:rsidDel="00000000" w:rsidR="00000000" w:rsidRPr="00000000">
              <w:rPr>
                <w:rtl w:val="0"/>
              </w:rPr>
            </w:r>
          </w:p>
          <w:p w:rsidR="00000000" w:rsidDel="00000000" w:rsidP="00000000" w:rsidRDefault="00000000" w:rsidRPr="00000000" w14:paraId="000002B0">
            <w:pPr>
              <w:rPr/>
            </w:pPr>
            <w:r w:rsidDel="00000000" w:rsidR="00000000" w:rsidRPr="00000000">
              <w:rPr>
                <w:b w:val="1"/>
                <w:rtl w:val="0"/>
              </w:rPr>
              <w:t xml:space="preserve">N</w:t>
            </w:r>
            <w:r w:rsidDel="00000000" w:rsidR="00000000" w:rsidRPr="00000000">
              <w:rPr>
                <w:rtl w:val="0"/>
              </w:rPr>
              <w:t xml:space="preserve"> en la muestra: </w:t>
            </w:r>
            <m:oMath>
              <m:r>
                <w:rPr>
                  <w:rFonts w:ascii="Cambria Math" w:cs="Cambria Math" w:eastAsia="Cambria Math" w:hAnsi="Cambria Math"/>
                </w:rPr>
                <m:t xml:space="preserve">N (μ, </m:t>
              </m:r>
              <m:f>
                <m:fPr>
                  <m:ctrlPr>
                    <w:rPr>
                      <w:rFonts w:ascii="Cambria Math" w:cs="Cambria Math" w:eastAsia="Cambria Math" w:hAnsi="Cambria Math"/>
                    </w:rPr>
                  </m:ctrlPr>
                </m:fPr>
                <m:num>
                  <m:r>
                    <w:rPr>
                      <w:rFonts w:ascii="Cambria Math" w:cs="Cambria Math" w:eastAsia="Cambria Math" w:hAnsi="Cambria Math"/>
                    </w:rPr>
                    <m:t>σ</m:t>
                  </m:r>
                </m:num>
                <m:den>
                  <m:rad>
                    <m:radPr>
                      <m:degHide m:val="1"/>
                      <m:ctrlPr>
                        <w:rPr>
                          <w:rFonts w:ascii="Cambria Math" w:cs="Cambria Math" w:eastAsia="Cambria Math" w:hAnsi="Cambria Math"/>
                        </w:rPr>
                      </m:ctrlPr>
                    </m:radPr>
                    <m:e>
                      <m:r>
                        <w:rPr>
                          <w:rFonts w:ascii="Cambria Math" w:cs="Cambria Math" w:eastAsia="Cambria Math" w:hAnsi="Cambria Math"/>
                        </w:rPr>
                        <m:t xml:space="preserve">N</m:t>
                      </m:r>
                    </m:e>
                  </m:rad>
                </m:den>
              </m:f>
              <m:r>
                <w:rPr>
                  <w:rFonts w:ascii="Cambria Math" w:cs="Cambria Math" w:eastAsia="Cambria Math" w:hAnsi="Cambria Math"/>
                </w:rPr>
                <m:t xml:space="preserve">)</m:t>
              </m:r>
            </m:oMath>
            <w:r w:rsidDel="00000000" w:rsidR="00000000" w:rsidRPr="00000000">
              <w:rPr>
                <w:rtl w:val="0"/>
              </w:rPr>
            </w:r>
          </w:p>
        </w:tc>
        <w:tc>
          <w:tcPr>
            <w:shd w:fill="auto" w:val="clear"/>
            <w:tcMar>
              <w:top w:w="100.0" w:type="dxa"/>
              <w:left w:w="100.0" w:type="dxa"/>
              <w:bottom w:w="100.0" w:type="dxa"/>
              <w:right w:w="100.0" w:type="dxa"/>
            </w:tcMar>
          </w:tcPr>
          <w:sdt>
            <w:sdtPr>
              <w:tag w:val="goog_rdk_325"/>
            </w:sdtPr>
            <w:sdtContent>
              <w:p w:rsidR="00000000" w:rsidDel="00000000" w:rsidP="00000000" w:rsidRDefault="00000000" w:rsidRPr="00000000" w14:paraId="000002B2">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47" w:date="2022-09-08T11:09:00Z">
                      <w:rPr>
                        <w:i w:val="1"/>
                        <w:color w:val="000000"/>
                        <w:sz w:val="18"/>
                        <w:szCs w:val="18"/>
                        <w:highlight w:val="yellow"/>
                      </w:rPr>
                    </w:rPrChange>
                  </w:rPr>
                </w:pPr>
                <w:sdt>
                  <w:sdtPr>
                    <w:tag w:val="goog_rdk_323"/>
                  </w:sdtPr>
                  <w:sdtContent>
                    <w:r w:rsidDel="00000000" w:rsidR="00000000" w:rsidRPr="00000000">
                      <w:rPr>
                        <w:b w:val="1"/>
                        <w:color w:val="000000"/>
                        <w:sz w:val="18"/>
                        <w:szCs w:val="18"/>
                        <w:rtl w:val="0"/>
                        <w:rPrChange w:author="USER" w:id="47" w:date="2022-09-08T11:09:00Z">
                          <w:rPr>
                            <w:b w:val="1"/>
                            <w:color w:val="000000"/>
                            <w:sz w:val="18"/>
                            <w:szCs w:val="18"/>
                            <w:highlight w:val="yellow"/>
                          </w:rPr>
                        </w:rPrChange>
                      </w:rPr>
                      <w:t xml:space="preserve">Figura 14</w:t>
                    </w:r>
                  </w:sdtContent>
                </w:sdt>
                <w:sdt>
                  <w:sdtPr>
                    <w:tag w:val="goog_rdk_324"/>
                  </w:sdtPr>
                  <w:sdtContent>
                    <w:r w:rsidDel="00000000" w:rsidR="00000000" w:rsidRPr="00000000">
                      <w:rPr>
                        <w:i w:val="1"/>
                        <w:color w:val="000000"/>
                        <w:sz w:val="18"/>
                        <w:szCs w:val="18"/>
                        <w:rtl w:val="0"/>
                        <w:rPrChange w:author="USER" w:id="47" w:date="2022-09-08T11:09:00Z">
                          <w:rPr>
                            <w:i w:val="1"/>
                            <w:color w:val="000000"/>
                            <w:sz w:val="18"/>
                            <w:szCs w:val="18"/>
                            <w:highlight w:val="yellow"/>
                          </w:rPr>
                        </w:rPrChange>
                      </w:rPr>
                      <w:br w:type="textWrapping"/>
                      <w:t xml:space="preserve">Media de las medidas de la muestra</w:t>
                    </w:r>
                  </w:sdtContent>
                </w:sdt>
              </w:p>
            </w:sdtContent>
          </w:sdt>
          <w:p w:rsidR="00000000" w:rsidDel="00000000" w:rsidP="00000000" w:rsidRDefault="00000000" w:rsidRPr="00000000" w14:paraId="000002B3">
            <w:pPr>
              <w:widowControl w:val="0"/>
              <w:rPr/>
            </w:pPr>
            <w:r w:rsidDel="00000000" w:rsidR="00000000" w:rsidRPr="00000000">
              <w:rPr/>
              <w:drawing>
                <wp:inline distB="0" distT="0" distL="0" distR="0">
                  <wp:extent cx="3890484" cy="2417837"/>
                  <wp:effectExtent b="0" l="0" r="0" t="0"/>
                  <wp:docPr id="570" name="image10.png"/>
                  <a:graphic>
                    <a:graphicData uri="http://schemas.openxmlformats.org/drawingml/2006/picture">
                      <pic:pic>
                        <pic:nvPicPr>
                          <pic:cNvPr id="0" name="image10.png"/>
                          <pic:cNvPicPr preferRelativeResize="0"/>
                        </pic:nvPicPr>
                        <pic:blipFill>
                          <a:blip r:embed="rId89"/>
                          <a:srcRect b="0" l="0" r="0" t="0"/>
                          <a:stretch>
                            <a:fillRect/>
                          </a:stretch>
                        </pic:blipFill>
                        <pic:spPr>
                          <a:xfrm>
                            <a:off x="0" y="0"/>
                            <a:ext cx="3890484" cy="2417837"/>
                          </a:xfrm>
                          <a:prstGeom prst="rect"/>
                          <a:ln/>
                        </pic:spPr>
                      </pic:pic>
                    </a:graphicData>
                  </a:graphic>
                </wp:inline>
              </w:drawing>
            </w:r>
            <w:r w:rsidDel="00000000" w:rsidR="00000000" w:rsidRPr="00000000">
              <w:rPr>
                <w:rtl w:val="0"/>
              </w:rPr>
            </w:r>
          </w:p>
          <w:sdt>
            <w:sdtPr>
              <w:tag w:val="goog_rdk_327"/>
            </w:sdtPr>
            <w:sdtContent>
              <w:p w:rsidR="00000000" w:rsidDel="00000000" w:rsidP="00000000" w:rsidRDefault="00000000" w:rsidRPr="00000000" w14:paraId="000002B4">
                <w:pPr>
                  <w:widowControl w:val="0"/>
                  <w:rPr>
                    <w:b w:val="1"/>
                    <w:color w:val="a6a6a6"/>
                    <w:sz w:val="18"/>
                    <w:szCs w:val="18"/>
                    <w:rPrChange w:author="USER" w:id="48" w:date="2022-09-08T11:09:00Z">
                      <w:rPr>
                        <w:b w:val="1"/>
                        <w:color w:val="a6a6a6"/>
                        <w:sz w:val="18"/>
                        <w:szCs w:val="18"/>
                        <w:highlight w:val="yellow"/>
                      </w:rPr>
                    </w:rPrChange>
                  </w:rPr>
                </w:pPr>
                <w:sdt>
                  <w:sdtPr>
                    <w:tag w:val="goog_rdk_326"/>
                  </w:sdtPr>
                  <w:sdtContent>
                    <w:r w:rsidDel="00000000" w:rsidR="00000000" w:rsidRPr="00000000">
                      <w:rPr>
                        <w:b w:val="1"/>
                        <w:color w:val="a6a6a6"/>
                        <w:sz w:val="18"/>
                        <w:szCs w:val="18"/>
                        <w:rtl w:val="0"/>
                        <w:rPrChange w:author="USER" w:id="48" w:date="2022-09-08T11:09:00Z">
                          <w:rPr>
                            <w:b w:val="1"/>
                            <w:color w:val="a6a6a6"/>
                            <w:sz w:val="18"/>
                            <w:szCs w:val="18"/>
                            <w:highlight w:val="yellow"/>
                          </w:rPr>
                        </w:rPrChange>
                      </w:rPr>
                      <w:t xml:space="preserve">Media de las medidas de la muestra</w:t>
                    </w:r>
                  </w:sdtContent>
                </w:sdt>
              </w:p>
            </w:sdtContent>
          </w:sdt>
          <w:sdt>
            <w:sdtPr>
              <w:tag w:val="goog_rdk_330"/>
            </w:sdtPr>
            <w:sdtContent>
              <w:p w:rsidR="00000000" w:rsidDel="00000000" w:rsidP="00000000" w:rsidRDefault="00000000" w:rsidRPr="00000000" w14:paraId="000002B5">
                <w:pPr>
                  <w:widowControl w:val="0"/>
                  <w:rPr>
                    <w:rPrChange w:author="USER" w:id="48" w:date="2022-09-08T11:09:00Z">
                      <w:rPr>
                        <w:highlight w:val="yellow"/>
                      </w:rPr>
                    </w:rPrChange>
                  </w:rPr>
                </w:pPr>
                <w:sdt>
                  <w:sdtPr>
                    <w:tag w:val="goog_rdk_328"/>
                  </w:sdtPr>
                  <w:sdtContent>
                    <w:r w:rsidDel="00000000" w:rsidR="00000000" w:rsidRPr="00000000">
                      <w:rPr>
                        <w:sz w:val="16"/>
                        <w:szCs w:val="16"/>
                        <w:rtl w:val="0"/>
                        <w:rPrChange w:author="USER" w:id="48" w:date="2022-09-08T11:09:00Z">
                          <w:rPr>
                            <w:sz w:val="16"/>
                            <w:szCs w:val="16"/>
                            <w:highlight w:val="yellow"/>
                          </w:rPr>
                        </w:rPrChange>
                      </w:rPr>
                      <w:t xml:space="preserve">Imagen: 228131_i136</w:t>
                    </w:r>
                  </w:sdtContent>
                </w:sdt>
                <w:sdt>
                  <w:sdtPr>
                    <w:tag w:val="goog_rdk_329"/>
                  </w:sdtPr>
                  <w:sdtContent>
                    <w:r w:rsidDel="00000000" w:rsidR="00000000" w:rsidRPr="00000000">
                      <w:rPr>
                        <w:rtl w:val="0"/>
                      </w:rPr>
                    </w:r>
                  </w:sdtContent>
                </w:sdt>
              </w:p>
            </w:sdtContent>
          </w:sdt>
        </w:tc>
      </w:tr>
    </w:tbl>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2"/>
        <w:numPr>
          <w:ilvl w:val="1"/>
          <w:numId w:val="8"/>
        </w:numPr>
        <w:ind w:left="576" w:hanging="576"/>
        <w:rPr/>
      </w:pPr>
      <w:bookmarkStart w:colFirst="0" w:colLast="0" w:name="_heading=h.147n2zr" w:id="22"/>
      <w:bookmarkEnd w:id="22"/>
      <w:r w:rsidDel="00000000" w:rsidR="00000000" w:rsidRPr="00000000">
        <w:rPr>
          <w:rtl w:val="0"/>
        </w:rPr>
        <w:t xml:space="preserve">Gestión de datos</w:t>
      </w:r>
    </w:p>
    <w:p w:rsidR="00000000" w:rsidDel="00000000" w:rsidP="00000000" w:rsidRDefault="00000000" w:rsidRPr="00000000" w14:paraId="000002B8">
      <w:pPr>
        <w:rPr/>
      </w:pPr>
      <w:r w:rsidDel="00000000" w:rsidR="00000000" w:rsidRPr="00000000">
        <w:rPr>
          <w:rtl w:val="0"/>
        </w:rPr>
      </w:r>
    </w:p>
    <w:tbl>
      <w:tblPr>
        <w:tblStyle w:val="Table2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8237"/>
        <w:gridCol w:w="3641"/>
        <w:tblGridChange w:id="0">
          <w:tblGrid>
            <w:gridCol w:w="1534"/>
            <w:gridCol w:w="8237"/>
            <w:gridCol w:w="3641"/>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9">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BA">
            <w:pPr>
              <w:pStyle w:val="Title"/>
              <w:widowControl w:val="0"/>
              <w:jc w:val="center"/>
              <w:rPr>
                <w:sz w:val="22"/>
                <w:szCs w:val="22"/>
              </w:rPr>
            </w:pPr>
            <w:bookmarkStart w:colFirst="0" w:colLast="0" w:name="_heading=h.3rdcrjn" w:id="23"/>
            <w:bookmarkEnd w:id="23"/>
            <w:r w:rsidDel="00000000" w:rsidR="00000000" w:rsidRPr="00000000">
              <w:rPr>
                <w:sz w:val="22"/>
                <w:szCs w:val="22"/>
                <w:rtl w:val="0"/>
              </w:rPr>
              <w:t xml:space="preserve">Pestañas o </w:t>
            </w:r>
            <w:r w:rsidDel="00000000" w:rsidR="00000000" w:rsidRPr="00000000">
              <w:rPr>
                <w:i w:val="1"/>
                <w:sz w:val="22"/>
                <w:szCs w:val="22"/>
                <w:rtl w:val="0"/>
              </w:rPr>
              <w:t xml:space="preserve">tabs</w:t>
            </w:r>
            <w:r w:rsidDel="00000000" w:rsidR="00000000" w:rsidRPr="00000000">
              <w:rPr>
                <w:sz w:val="22"/>
                <w:szCs w:val="22"/>
                <w:rtl w:val="0"/>
              </w:rPr>
              <w:t xml:space="preserve">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C">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BD">
            <w:pPr>
              <w:widowControl w:val="0"/>
              <w:rPr/>
            </w:pPr>
            <w:r w:rsidDel="00000000" w:rsidR="00000000" w:rsidRPr="00000000">
              <w:rPr>
                <w:rtl w:val="0"/>
              </w:rPr>
              <w:t xml:space="preserve">Las estadísticas desde el entorno digital y tecnológico han apalancado los términos como analítica (</w:t>
            </w:r>
            <w:r w:rsidDel="00000000" w:rsidR="00000000" w:rsidRPr="00000000">
              <w:rPr>
                <w:i w:val="1"/>
                <w:rtl w:val="0"/>
              </w:rPr>
              <w:t xml:space="preserve">analytics</w:t>
            </w:r>
            <w:r w:rsidDel="00000000" w:rsidR="00000000" w:rsidRPr="00000000">
              <w:rPr>
                <w:rtl w:val="0"/>
              </w:rPr>
              <w:t xml:space="preserve">) y </w:t>
            </w:r>
            <w:r w:rsidDel="00000000" w:rsidR="00000000" w:rsidRPr="00000000">
              <w:rPr>
                <w:i w:val="1"/>
                <w:rtl w:val="0"/>
              </w:rPr>
              <w:t xml:space="preserve">Big</w:t>
            </w:r>
            <w:r w:rsidDel="00000000" w:rsidR="00000000" w:rsidRPr="00000000">
              <w:rPr>
                <w:rtl w:val="0"/>
              </w:rPr>
              <w:t xml:space="preserve"> </w:t>
            </w:r>
            <w:r w:rsidDel="00000000" w:rsidR="00000000" w:rsidRPr="00000000">
              <w:rPr>
                <w:i w:val="1"/>
                <w:rtl w:val="0"/>
              </w:rPr>
              <w:t xml:space="preserve">Data</w:t>
            </w:r>
            <w:r w:rsidDel="00000000" w:rsidR="00000000" w:rsidRPr="00000000">
              <w:rPr>
                <w:rtl w:val="0"/>
              </w:rPr>
              <w:t xml:space="preserve">. En estas áreas se toman datos, se obtienen resultados y se visualizan los datos</w:t>
            </w:r>
          </w:p>
          <w:p w:rsidR="00000000" w:rsidDel="00000000" w:rsidP="00000000" w:rsidRDefault="00000000" w:rsidRPr="00000000" w14:paraId="000002BE">
            <w:pPr>
              <w:widowControl w:val="0"/>
              <w:rPr/>
            </w:pPr>
            <w:r w:rsidDel="00000000" w:rsidR="00000000" w:rsidRPr="00000000">
              <w:rPr>
                <w:rtl w:val="0"/>
              </w:rPr>
            </w:r>
          </w:p>
          <w:p w:rsidR="00000000" w:rsidDel="00000000" w:rsidP="00000000" w:rsidRDefault="00000000" w:rsidRPr="00000000" w14:paraId="000002BF">
            <w:pPr>
              <w:widowControl w:val="0"/>
              <w:rPr/>
            </w:pPr>
            <w:r w:rsidDel="00000000" w:rsidR="00000000" w:rsidRPr="00000000">
              <w:rPr>
                <w:rtl w:val="0"/>
              </w:rPr>
              <w:t xml:space="preserve">Para gestionar los datos lo primero es saber desde qué enfoque se desea realizar esta gestión. A continuación, se describe el proceso: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1">
            <w:pPr>
              <w:widowControl w:val="0"/>
              <w:rPr>
                <w:b w:val="1"/>
              </w:rPr>
            </w:pPr>
            <w:r w:rsidDel="00000000" w:rsidR="00000000" w:rsidRPr="00000000">
              <w:rPr>
                <w:b w:val="1"/>
                <w:rtl w:val="0"/>
              </w:rPr>
              <w:t xml:space="preserve">Obtención de datos</w:t>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rPr/>
            </w:pPr>
            <w:r w:rsidDel="00000000" w:rsidR="00000000" w:rsidRPr="00000000">
              <w:rPr>
                <w:b w:val="1"/>
                <w:rtl w:val="0"/>
              </w:rPr>
              <w:t xml:space="preserve">Obtención de datos de los procesos</w:t>
            </w:r>
            <w:r w:rsidDel="00000000" w:rsidR="00000000" w:rsidRPr="00000000">
              <w:rPr>
                <w:rtl w:val="0"/>
              </w:rPr>
              <w:t xml:space="preserve"> </w:t>
            </w:r>
          </w:p>
          <w:p w:rsidR="00000000" w:rsidDel="00000000" w:rsidP="00000000" w:rsidRDefault="00000000" w:rsidRPr="00000000" w14:paraId="000002C3">
            <w:pPr>
              <w:widowControl w:val="0"/>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 •</w:t>
              <w:tab/>
              <w:t xml:space="preserve">Las organizaciones actuales, tienen enfoques hacia los procesos, y todos los procesos deberían de ir asociados de manera directa o indirecta a los clientes; por lo que se dice que las organizaciones no dependen de personas sino de procesos y adicionalmente, tienen un enfoque hacia el cliente.</w:t>
            </w:r>
          </w:p>
          <w:p w:rsidR="00000000" w:rsidDel="00000000" w:rsidP="00000000" w:rsidRDefault="00000000" w:rsidRPr="00000000" w14:paraId="000002C5">
            <w:pPr>
              <w:rPr/>
            </w:pPr>
            <w:r w:rsidDel="00000000" w:rsidR="00000000" w:rsidRPr="00000000">
              <w:rPr>
                <w:rtl w:val="0"/>
              </w:rPr>
              <w:t xml:space="preserve">•</w:t>
              <w:tab/>
              <w:t xml:space="preserve">En este sentido cada proceso o área de la organización, debe tener claridad no solo de sus funciones, sino, además de los objetivos y las metas, según las funciones en toda la cadena general de la empresa.</w:t>
            </w:r>
          </w:p>
          <w:p w:rsidR="00000000" w:rsidDel="00000000" w:rsidP="00000000" w:rsidRDefault="00000000" w:rsidRPr="00000000" w14:paraId="000002C6">
            <w:pPr>
              <w:rPr/>
            </w:pPr>
            <w:r w:rsidDel="00000000" w:rsidR="00000000" w:rsidRPr="00000000">
              <w:rPr>
                <w:rtl w:val="0"/>
              </w:rPr>
              <w:t xml:space="preserve">•</w:t>
              <w:tab/>
              <w:t xml:space="preserve">Si bien algunas pymes con un enfoque tradicional consideran que no tienen necesidad de capturar datos de sus procesos, pues cada área tiene un responsable y basta con que la gerencia les consulte para saber cómo va el negocio; esto no es lo más adecuado; y menos cuando existen las posibilidades de utilizar la analítica y la inteligencia de negocios al alcance de todos.</w:t>
            </w:r>
          </w:p>
          <w:p w:rsidR="00000000" w:rsidDel="00000000" w:rsidP="00000000" w:rsidRDefault="00000000" w:rsidRPr="00000000" w14:paraId="000002C7">
            <w:pPr>
              <w:rPr/>
            </w:pPr>
            <w:r w:rsidDel="00000000" w:rsidR="00000000" w:rsidRPr="00000000">
              <w:rPr>
                <w:rtl w:val="0"/>
              </w:rPr>
              <w:t xml:space="preserve">•</w:t>
              <w:tab/>
              <w:t xml:space="preserve">Otro caso particular entre muchas empresas es que usan los programas informáticos en algunas áreas, pero no se encuentran integrados o relacionados. Si bien usan tecnología digital para mejorar y optimizar tareas y procesos, ante los ojos de la gerencia y desde la mirada holística corporativa podría existir carencia de sinergia; aquí también en caso de que la gerencia requiera información sobre su negocio, deberá llamar o solicitar informes a cada líder para saber cómo marcha la organización.</w:t>
            </w:r>
          </w:p>
          <w:p w:rsidR="00000000" w:rsidDel="00000000" w:rsidP="00000000" w:rsidRDefault="00000000" w:rsidRPr="00000000" w14:paraId="000002C8">
            <w:pPr>
              <w:rPr/>
            </w:pPr>
            <w:r w:rsidDel="00000000" w:rsidR="00000000" w:rsidRPr="00000000">
              <w:rPr>
                <w:rtl w:val="0"/>
              </w:rPr>
              <w:t xml:space="preserve">•</w:t>
              <w:tab/>
              <w:t xml:space="preserve">Un elemento indispensable para la gestión de los datos en las organizaciones es determinar área por área los métodos y tecnologías que usan para la captura de los registros o de los procesos o sucesos de cada departamento.</w:t>
            </w:r>
          </w:p>
        </w:tc>
        <w:tc>
          <w:tcPr>
            <w:shd w:fill="auto" w:val="clear"/>
            <w:tcMar>
              <w:top w:w="100.0" w:type="dxa"/>
              <w:left w:w="100.0" w:type="dxa"/>
              <w:bottom w:w="100.0" w:type="dxa"/>
              <w:right w:w="100.0" w:type="dxa"/>
            </w:tcMar>
          </w:tcPr>
          <w:sdt>
            <w:sdtPr>
              <w:tag w:val="goog_rdk_332"/>
            </w:sdtPr>
            <w:sdtContent>
              <w:p w:rsidR="00000000" w:rsidDel="00000000" w:rsidP="00000000" w:rsidRDefault="00000000" w:rsidRPr="00000000" w14:paraId="000002C9">
                <w:pPr>
                  <w:widowControl w:val="0"/>
                  <w:rPr>
                    <w:rPrChange w:author="USER" w:id="49" w:date="2022-09-08T11:09:00Z">
                      <w:rPr>
                        <w:highlight w:val="yellow"/>
                      </w:rPr>
                    </w:rPrChange>
                  </w:rPr>
                </w:pPr>
                <w:r w:rsidDel="00000000" w:rsidR="00000000" w:rsidRPr="00000000">
                  <w:rPr>
                    <w:highlight w:val="yellow"/>
                  </w:rPr>
                  <w:drawing>
                    <wp:inline distB="0" distT="0" distL="0" distR="0">
                      <wp:extent cx="3052097" cy="1818651"/>
                      <wp:effectExtent b="0" l="0" r="0" t="0"/>
                      <wp:docPr id="552" name="image9.png"/>
                      <a:graphic>
                        <a:graphicData uri="http://schemas.openxmlformats.org/drawingml/2006/picture">
                          <pic:pic>
                            <pic:nvPicPr>
                              <pic:cNvPr id="0" name="image9.png"/>
                              <pic:cNvPicPr preferRelativeResize="0"/>
                            </pic:nvPicPr>
                            <pic:blipFill>
                              <a:blip r:embed="rId90"/>
                              <a:srcRect b="0" l="0" r="0" t="0"/>
                              <a:stretch>
                                <a:fillRect/>
                              </a:stretch>
                            </pic:blipFill>
                            <pic:spPr>
                              <a:xfrm>
                                <a:off x="0" y="0"/>
                                <a:ext cx="3052097" cy="1818651"/>
                              </a:xfrm>
                              <a:prstGeom prst="rect"/>
                              <a:ln/>
                            </pic:spPr>
                          </pic:pic>
                        </a:graphicData>
                      </a:graphic>
                    </wp:inline>
                  </w:drawing>
                </w:r>
                <w:sdt>
                  <w:sdtPr>
                    <w:tag w:val="goog_rdk_331"/>
                  </w:sdtPr>
                  <w:sdtContent>
                    <w:r w:rsidDel="00000000" w:rsidR="00000000" w:rsidRPr="00000000">
                      <w:rPr>
                        <w:rtl w:val="0"/>
                      </w:rPr>
                    </w:r>
                  </w:sdtContent>
                </w:sdt>
              </w:p>
            </w:sdtContent>
          </w:sdt>
          <w:sdt>
            <w:sdtPr>
              <w:tag w:val="goog_rdk_335"/>
            </w:sdtPr>
            <w:sdtContent>
              <w:p w:rsidR="00000000" w:rsidDel="00000000" w:rsidP="00000000" w:rsidRDefault="00000000" w:rsidRPr="00000000" w14:paraId="000002CA">
                <w:pPr>
                  <w:widowControl w:val="0"/>
                  <w:rPr>
                    <w:b w:val="1"/>
                    <w:color w:val="a6a6a6"/>
                    <w:sz w:val="18"/>
                    <w:szCs w:val="18"/>
                    <w:rPrChange w:author="USER" w:id="49" w:date="2022-09-08T11:09:00Z">
                      <w:rPr>
                        <w:b w:val="1"/>
                        <w:color w:val="a6a6a6"/>
                        <w:sz w:val="18"/>
                        <w:szCs w:val="18"/>
                        <w:highlight w:val="yellow"/>
                      </w:rPr>
                    </w:rPrChange>
                  </w:rPr>
                </w:pPr>
                <w:sdt>
                  <w:sdtPr>
                    <w:tag w:val="goog_rdk_333"/>
                  </w:sdtPr>
                  <w:sdtContent>
                    <w:r w:rsidDel="00000000" w:rsidR="00000000" w:rsidRPr="00000000">
                      <w:rPr>
                        <w:sz w:val="16"/>
                        <w:szCs w:val="16"/>
                        <w:rtl w:val="0"/>
                        <w:rPrChange w:author="USER" w:id="49" w:date="2022-09-08T11:09:00Z">
                          <w:rPr>
                            <w:sz w:val="16"/>
                            <w:szCs w:val="16"/>
                            <w:highlight w:val="yellow"/>
                          </w:rPr>
                        </w:rPrChange>
                      </w:rPr>
                      <w:t xml:space="preserve">Imagen: 228131_i137</w:t>
                    </w:r>
                  </w:sdtContent>
                </w:sdt>
                <w:sdt>
                  <w:sdtPr>
                    <w:tag w:val="goog_rdk_334"/>
                  </w:sdtPr>
                  <w:sdtContent>
                    <w:r w:rsidDel="00000000" w:rsidR="00000000" w:rsidRPr="00000000">
                      <w:rPr>
                        <w:rtl w:val="0"/>
                      </w:rPr>
                    </w:r>
                  </w:sdtContent>
                </w:sdt>
              </w:p>
            </w:sdtContent>
          </w:sdt>
          <w:sdt>
            <w:sdtPr>
              <w:tag w:val="goog_rdk_337"/>
            </w:sdtPr>
            <w:sdtContent>
              <w:p w:rsidR="00000000" w:rsidDel="00000000" w:rsidP="00000000" w:rsidRDefault="00000000" w:rsidRPr="00000000" w14:paraId="000002CB">
                <w:pPr>
                  <w:widowControl w:val="0"/>
                  <w:rPr>
                    <w:b w:val="1"/>
                    <w:color w:val="a6a6a6"/>
                    <w:sz w:val="18"/>
                    <w:szCs w:val="18"/>
                    <w:rPrChange w:author="USER" w:id="49" w:date="2022-09-08T11:09:00Z">
                      <w:rPr>
                        <w:b w:val="1"/>
                        <w:color w:val="a6a6a6"/>
                        <w:sz w:val="18"/>
                        <w:szCs w:val="18"/>
                        <w:highlight w:val="yellow"/>
                      </w:rPr>
                    </w:rPrChange>
                  </w:rPr>
                </w:pPr>
                <w:sdt>
                  <w:sdtPr>
                    <w:tag w:val="goog_rdk_336"/>
                  </w:sdtPr>
                  <w:sdtContent>
                    <w:r w:rsidDel="00000000" w:rsidR="00000000" w:rsidRPr="00000000">
                      <w:rPr>
                        <w:b w:val="1"/>
                        <w:color w:val="a6a6a6"/>
                        <w:sz w:val="18"/>
                        <w:szCs w:val="18"/>
                        <w:rtl w:val="0"/>
                        <w:rPrChange w:author="USER" w:id="49" w:date="2022-09-08T11:09:00Z">
                          <w:rPr>
                            <w:b w:val="1"/>
                            <w:color w:val="a6a6a6"/>
                            <w:sz w:val="18"/>
                            <w:szCs w:val="18"/>
                            <w:highlight w:val="yellow"/>
                          </w:rPr>
                        </w:rPrChange>
                      </w:rPr>
                      <w:t xml:space="preserve">Obtención de datos</w:t>
                    </w:r>
                  </w:sdtContent>
                </w:sdt>
              </w:p>
            </w:sdtContent>
          </w:sdt>
          <w:sdt>
            <w:sdtPr>
              <w:tag w:val="goog_rdk_339"/>
            </w:sdtPr>
            <w:sdtContent>
              <w:p w:rsidR="00000000" w:rsidDel="00000000" w:rsidP="00000000" w:rsidRDefault="00000000" w:rsidRPr="00000000" w14:paraId="000002CC">
                <w:pPr>
                  <w:widowControl w:val="0"/>
                  <w:rPr>
                    <w:color w:val="a6a6a6"/>
                    <w:sz w:val="18"/>
                    <w:szCs w:val="18"/>
                    <w:rPrChange w:author="USER" w:id="49" w:date="2022-09-08T11:09:00Z">
                      <w:rPr>
                        <w:color w:val="a6a6a6"/>
                        <w:sz w:val="18"/>
                        <w:szCs w:val="18"/>
                        <w:highlight w:val="yellow"/>
                      </w:rPr>
                    </w:rPrChange>
                  </w:rPr>
                </w:pPr>
                <w:sdt>
                  <w:sdtPr>
                    <w:tag w:val="goog_rdk_338"/>
                  </w:sdtPr>
                  <w:sdtContent>
                    <w:r w:rsidDel="00000000" w:rsidR="00000000" w:rsidRPr="00000000">
                      <w:rPr>
                        <w:color w:val="a6a6a6"/>
                        <w:sz w:val="18"/>
                        <w:szCs w:val="18"/>
                        <w:rtl w:val="0"/>
                        <w:rPrChange w:author="USER" w:id="49" w:date="2022-09-08T11:09:00Z">
                          <w:rPr>
                            <w:color w:val="a6a6a6"/>
                            <w:sz w:val="18"/>
                            <w:szCs w:val="18"/>
                            <w:highlight w:val="yellow"/>
                          </w:rPr>
                        </w:rPrChange>
                      </w:rPr>
                      <w:t xml:space="preserve">Crear una imagen que simule la obtención de datos por diferentes fuentes.</w:t>
                    </w:r>
                  </w:sdtContent>
                </w:sdt>
              </w:p>
            </w:sdtContent>
          </w:sdt>
          <w:sdt>
            <w:sdtPr>
              <w:tag w:val="goog_rdk_342"/>
            </w:sdtPr>
            <w:sdtContent>
              <w:p w:rsidR="00000000" w:rsidDel="00000000" w:rsidP="00000000" w:rsidRDefault="00000000" w:rsidRPr="00000000" w14:paraId="000002CD">
                <w:pPr>
                  <w:widowControl w:val="0"/>
                  <w:rPr>
                    <w:b w:val="1"/>
                    <w:rPrChange w:author="USER" w:id="49" w:date="2022-09-08T11:09:00Z">
                      <w:rPr>
                        <w:b w:val="1"/>
                        <w:highlight w:val="yellow"/>
                      </w:rPr>
                    </w:rPrChange>
                  </w:rPr>
                </w:pPr>
                <w:sdt>
                  <w:sdtPr>
                    <w:tag w:val="goog_rdk_340"/>
                  </w:sdtPr>
                  <w:sdtContent>
                    <w:r w:rsidDel="00000000" w:rsidR="00000000" w:rsidRPr="00000000">
                      <w:rPr>
                        <w:color w:val="a6a6a6"/>
                        <w:sz w:val="18"/>
                        <w:szCs w:val="18"/>
                        <w:rtl w:val="0"/>
                        <w:rPrChange w:author="USER" w:id="49" w:date="2022-09-08T11:09:00Z">
                          <w:rPr>
                            <w:color w:val="a6a6a6"/>
                            <w:sz w:val="18"/>
                            <w:szCs w:val="18"/>
                            <w:highlight w:val="yellow"/>
                          </w:rPr>
                        </w:rPrChange>
                      </w:rPr>
                      <w:t xml:space="preserve">Imagen de muestra.</w:t>
                    </w:r>
                  </w:sdtContent>
                </w:sdt>
                <w:sdt>
                  <w:sdtPr>
                    <w:tag w:val="goog_rdk_341"/>
                  </w:sdtPr>
                  <w:sdtContent>
                    <w:r w:rsidDel="00000000" w:rsidR="00000000" w:rsidRPr="00000000">
                      <w:rPr>
                        <w:rtl w:val="0"/>
                      </w:rPr>
                    </w:r>
                  </w:sdtContent>
                </w:sdt>
              </w:p>
            </w:sdtContent>
          </w:sdt>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E">
            <w:pPr>
              <w:widowControl w:val="0"/>
              <w:rPr>
                <w:b w:val="1"/>
              </w:rPr>
            </w:pPr>
            <w:r w:rsidDel="00000000" w:rsidR="00000000" w:rsidRPr="00000000">
              <w:rPr>
                <w:b w:val="1"/>
                <w:rtl w:val="0"/>
              </w:rPr>
              <w:t xml:space="preserve">Requisitos captura de datos</w:t>
            </w:r>
          </w:p>
        </w:tc>
        <w:tc>
          <w:tcPr>
            <w:shd w:fill="auto" w:val="clear"/>
            <w:tcMar>
              <w:top w:w="100.0" w:type="dxa"/>
              <w:left w:w="100.0" w:type="dxa"/>
              <w:bottom w:w="100.0" w:type="dxa"/>
              <w:right w:w="100.0" w:type="dxa"/>
            </w:tcMar>
          </w:tcPr>
          <w:p w:rsidR="00000000" w:rsidDel="00000000" w:rsidP="00000000" w:rsidRDefault="00000000" w:rsidRPr="00000000" w14:paraId="000002CF">
            <w:pPr>
              <w:rPr/>
            </w:pPr>
            <w:r w:rsidDel="00000000" w:rsidR="00000000" w:rsidRPr="00000000">
              <w:rPr>
                <w:rtl w:val="0"/>
              </w:rPr>
              <w:t xml:space="preserve">Algunos requisitos de captura de datos de todas las áreas deberán cumplir con los siguientes parámetros:</w:t>
            </w:r>
          </w:p>
          <w:p w:rsidR="00000000" w:rsidDel="00000000" w:rsidP="00000000" w:rsidRDefault="00000000" w:rsidRPr="00000000" w14:paraId="000002D0">
            <w:pPr>
              <w:widowControl w:val="0"/>
              <w:rPr/>
            </w:pPr>
            <w:r w:rsidDel="00000000" w:rsidR="00000000" w:rsidRPr="00000000">
              <w:rPr>
                <w:rtl w:val="0"/>
              </w:rPr>
            </w:r>
          </w:p>
          <w:sdt>
            <w:sdtPr>
              <w:tag w:val="goog_rdk_344"/>
            </w:sdtPr>
            <w:sdtContent>
              <w:p w:rsidR="00000000" w:rsidDel="00000000" w:rsidP="00000000" w:rsidRDefault="00000000" w:rsidRPr="00000000" w14:paraId="000002D1">
                <w:pPr>
                  <w:widowControl w:val="0"/>
                  <w:rPr>
                    <w:b w:val="1"/>
                    <w:rPrChange w:author="USER" w:id="50" w:date="2022-09-08T11:09:00Z">
                      <w:rPr>
                        <w:b w:val="1"/>
                        <w:highlight w:val="yellow"/>
                      </w:rPr>
                    </w:rPrChange>
                  </w:rPr>
                </w:pPr>
                <w:sdt>
                  <w:sdtPr>
                    <w:tag w:val="goog_rdk_343"/>
                  </w:sdtPr>
                  <w:sdtContent>
                    <w:r w:rsidDel="00000000" w:rsidR="00000000" w:rsidRPr="00000000">
                      <w:rPr>
                        <w:b w:val="1"/>
                        <w:rtl w:val="0"/>
                        <w:rPrChange w:author="USER" w:id="50" w:date="2022-09-08T11:09:00Z">
                          <w:rPr>
                            <w:b w:val="1"/>
                            <w:highlight w:val="yellow"/>
                          </w:rPr>
                        </w:rPrChange>
                      </w:rPr>
                      <w:t xml:space="preserve">Nota: si es posible insertar aquí un recurso de Pestañas o Tabs verticales para cada ítem, si no, representar la información en tabla:</w:t>
                    </w:r>
                  </w:sdtContent>
                </w:sdt>
              </w:p>
            </w:sdtContent>
          </w:sdt>
          <w:sdt>
            <w:sdtPr>
              <w:tag w:val="goog_rdk_346"/>
            </w:sdtPr>
            <w:sdtContent>
              <w:p w:rsidR="00000000" w:rsidDel="00000000" w:rsidP="00000000" w:rsidRDefault="00000000" w:rsidRPr="00000000" w14:paraId="000002D2">
                <w:pPr>
                  <w:widowControl w:val="0"/>
                  <w:rPr>
                    <w:b w:val="1"/>
                    <w:rPrChange w:author="USER" w:id="50" w:date="2022-09-08T11:09:00Z">
                      <w:rPr>
                        <w:b w:val="1"/>
                        <w:highlight w:val="yellow"/>
                      </w:rPr>
                    </w:rPrChange>
                  </w:rPr>
                </w:pPr>
                <w:sdt>
                  <w:sdtPr>
                    <w:tag w:val="goog_rdk_345"/>
                  </w:sdtPr>
                  <w:sdtContent>
                    <w:r w:rsidDel="00000000" w:rsidR="00000000" w:rsidRPr="00000000">
                      <w:rPr>
                        <w:rtl w:val="0"/>
                      </w:rPr>
                    </w:r>
                  </w:sdtContent>
                </w:sdt>
              </w:p>
            </w:sdtContent>
          </w:sdt>
          <w:tbl>
            <w:tblPr>
              <w:tblStyle w:val="Table29"/>
              <w:tblW w:w="8111.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71"/>
              <w:gridCol w:w="7240"/>
              <w:tblGridChange w:id="0">
                <w:tblGrid>
                  <w:gridCol w:w="871"/>
                  <w:gridCol w:w="7240"/>
                </w:tblGrid>
              </w:tblGridChange>
            </w:tblGrid>
            <w:tr>
              <w:trPr>
                <w:cantSplit w:val="0"/>
                <w:tblHeader w:val="0"/>
              </w:trPr>
              <w:tc>
                <w:tcPr>
                  <w:vAlign w:val="center"/>
                </w:tcPr>
                <w:p w:rsidR="00000000" w:rsidDel="00000000" w:rsidP="00000000" w:rsidRDefault="00000000" w:rsidRPr="00000000" w14:paraId="000002D3">
                  <w:pPr>
                    <w:rPr>
                      <w:b w:val="1"/>
                    </w:rPr>
                  </w:pPr>
                  <w:r w:rsidDel="00000000" w:rsidR="00000000" w:rsidRPr="00000000">
                    <w:rPr>
                      <w:b w:val="1"/>
                    </w:rPr>
                    <w:drawing>
                      <wp:inline distB="0" distT="0" distL="0" distR="0">
                        <wp:extent cx="419100" cy="419100"/>
                        <wp:effectExtent b="0" l="0" r="0" t="0"/>
                        <wp:docPr descr="Descargar desde la nube" id="553" name="image13.png"/>
                        <a:graphic>
                          <a:graphicData uri="http://schemas.openxmlformats.org/drawingml/2006/picture">
                            <pic:pic>
                              <pic:nvPicPr>
                                <pic:cNvPr descr="Descargar desde la nube" id="0" name="image13.png"/>
                                <pic:cNvPicPr preferRelativeResize="0"/>
                              </pic:nvPicPr>
                              <pic:blipFill>
                                <a:blip r:embed="rId91"/>
                                <a:srcRect b="0" l="0" r="0" t="0"/>
                                <a:stretch>
                                  <a:fillRect/>
                                </a:stretch>
                              </pic:blipFill>
                              <pic:spPr>
                                <a:xfrm>
                                  <a:off x="0" y="0"/>
                                  <a:ext cx="419100" cy="4191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D4">
                  <w:pPr>
                    <w:numPr>
                      <w:ilvl w:val="0"/>
                      <w:numId w:val="4"/>
                    </w:numPr>
                    <w:pBdr>
                      <w:top w:space="0" w:sz="0" w:val="nil"/>
                      <w:left w:space="0" w:sz="0" w:val="nil"/>
                      <w:bottom w:space="0" w:sz="0" w:val="nil"/>
                      <w:right w:space="0" w:sz="0" w:val="nil"/>
                      <w:between w:space="0" w:sz="0" w:val="nil"/>
                    </w:pBdr>
                    <w:spacing w:line="276" w:lineRule="auto"/>
                    <w:ind w:left="0" w:hanging="357"/>
                    <w:rPr>
                      <w:color w:val="000000"/>
                    </w:rPr>
                  </w:pPr>
                  <w:r w:rsidDel="00000000" w:rsidR="00000000" w:rsidRPr="00000000">
                    <w:rPr>
                      <w:b w:val="1"/>
                      <w:i w:val="1"/>
                      <w:color w:val="000000"/>
                      <w:rtl w:val="0"/>
                    </w:rPr>
                    <w:t xml:space="preserve">[Qué] Registrar Hechos: </w:t>
                  </w:r>
                  <w:r w:rsidDel="00000000" w:rsidR="00000000" w:rsidRPr="00000000">
                    <w:rPr>
                      <w:color w:val="000000"/>
                      <w:rtl w:val="0"/>
                    </w:rPr>
                    <w:t xml:space="preserve">Todas las áreas deben registrar las tareas o acciones (compras, terminación de tareas, visitas, publicación de anuncios, etc.).</w:t>
                  </w:r>
                </w:p>
              </w:tc>
            </w:tr>
            <w:tr>
              <w:trPr>
                <w:cantSplit w:val="0"/>
                <w:tblHeader w:val="0"/>
              </w:trPr>
              <w:tc>
                <w:tcPr>
                  <w:vAlign w:val="center"/>
                </w:tcPr>
                <w:p w:rsidR="00000000" w:rsidDel="00000000" w:rsidP="00000000" w:rsidRDefault="00000000" w:rsidRPr="00000000" w14:paraId="000002D5">
                  <w:pPr>
                    <w:rPr>
                      <w:b w:val="1"/>
                    </w:rPr>
                  </w:pPr>
                  <w:r w:rsidDel="00000000" w:rsidR="00000000" w:rsidRPr="00000000">
                    <w:rPr>
                      <w:b w:val="1"/>
                    </w:rPr>
                    <w:drawing>
                      <wp:inline distB="0" distT="0" distL="0" distR="0">
                        <wp:extent cx="419100" cy="419100"/>
                        <wp:effectExtent b="0" l="0" r="0" t="0"/>
                        <wp:docPr descr="Descargar desde la nube" id="554" name="image13.png"/>
                        <a:graphic>
                          <a:graphicData uri="http://schemas.openxmlformats.org/drawingml/2006/picture">
                            <pic:pic>
                              <pic:nvPicPr>
                                <pic:cNvPr descr="Descargar desde la nube" id="0" name="image13.png"/>
                                <pic:cNvPicPr preferRelativeResize="0"/>
                              </pic:nvPicPr>
                              <pic:blipFill>
                                <a:blip r:embed="rId91"/>
                                <a:srcRect b="0" l="0" r="0" t="0"/>
                                <a:stretch>
                                  <a:fillRect/>
                                </a:stretch>
                              </pic:blipFill>
                              <pic:spPr>
                                <a:xfrm>
                                  <a:off x="0" y="0"/>
                                  <a:ext cx="419100" cy="4191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D6">
                  <w:pPr>
                    <w:numPr>
                      <w:ilvl w:val="0"/>
                      <w:numId w:val="4"/>
                    </w:numPr>
                    <w:pBdr>
                      <w:top w:space="0" w:sz="0" w:val="nil"/>
                      <w:left w:space="0" w:sz="0" w:val="nil"/>
                      <w:bottom w:space="0" w:sz="0" w:val="nil"/>
                      <w:right w:space="0" w:sz="0" w:val="nil"/>
                      <w:between w:space="0" w:sz="0" w:val="nil"/>
                    </w:pBdr>
                    <w:spacing w:line="276" w:lineRule="auto"/>
                    <w:ind w:left="0" w:hanging="357"/>
                    <w:rPr>
                      <w:color w:val="000000"/>
                    </w:rPr>
                  </w:pPr>
                  <w:r w:rsidDel="00000000" w:rsidR="00000000" w:rsidRPr="00000000">
                    <w:rPr>
                      <w:b w:val="1"/>
                      <w:i w:val="1"/>
                      <w:color w:val="000000"/>
                      <w:rtl w:val="0"/>
                    </w:rPr>
                    <w:t xml:space="preserve">[Cuándo] Registrar momentos:</w:t>
                  </w:r>
                  <w:r w:rsidDel="00000000" w:rsidR="00000000" w:rsidRPr="00000000">
                    <w:rPr>
                      <w:color w:val="000000"/>
                      <w:rtl w:val="0"/>
                    </w:rPr>
                    <w:t xml:space="preserve"> Una de las características de la analítica es llevar una historia, no es posible que exista una historia si no hay fechas. Es importante determinar las fechas de cada hecho.</w:t>
                  </w:r>
                </w:p>
              </w:tc>
            </w:tr>
            <w:tr>
              <w:trPr>
                <w:cantSplit w:val="0"/>
                <w:tblHeader w:val="0"/>
              </w:trPr>
              <w:tc>
                <w:tcPr>
                  <w:vAlign w:val="center"/>
                </w:tcPr>
                <w:p w:rsidR="00000000" w:rsidDel="00000000" w:rsidP="00000000" w:rsidRDefault="00000000" w:rsidRPr="00000000" w14:paraId="000002D7">
                  <w:pPr>
                    <w:rPr>
                      <w:b w:val="1"/>
                    </w:rPr>
                  </w:pPr>
                  <w:r w:rsidDel="00000000" w:rsidR="00000000" w:rsidRPr="00000000">
                    <w:rPr>
                      <w:b w:val="1"/>
                    </w:rPr>
                    <w:drawing>
                      <wp:inline distB="0" distT="0" distL="0" distR="0">
                        <wp:extent cx="419100" cy="419100"/>
                        <wp:effectExtent b="0" l="0" r="0" t="0"/>
                        <wp:docPr descr="Descargar desde la nube" id="555" name="image13.png"/>
                        <a:graphic>
                          <a:graphicData uri="http://schemas.openxmlformats.org/drawingml/2006/picture">
                            <pic:pic>
                              <pic:nvPicPr>
                                <pic:cNvPr descr="Descargar desde la nube" id="0" name="image13.png"/>
                                <pic:cNvPicPr preferRelativeResize="0"/>
                              </pic:nvPicPr>
                              <pic:blipFill>
                                <a:blip r:embed="rId91"/>
                                <a:srcRect b="0" l="0" r="0" t="0"/>
                                <a:stretch>
                                  <a:fillRect/>
                                </a:stretch>
                              </pic:blipFill>
                              <pic:spPr>
                                <a:xfrm>
                                  <a:off x="0" y="0"/>
                                  <a:ext cx="419100" cy="4191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D8">
                  <w:pPr>
                    <w:numPr>
                      <w:ilvl w:val="0"/>
                      <w:numId w:val="4"/>
                    </w:numPr>
                    <w:pBdr>
                      <w:top w:space="0" w:sz="0" w:val="nil"/>
                      <w:left w:space="0" w:sz="0" w:val="nil"/>
                      <w:bottom w:space="0" w:sz="0" w:val="nil"/>
                      <w:right w:space="0" w:sz="0" w:val="nil"/>
                      <w:between w:space="0" w:sz="0" w:val="nil"/>
                    </w:pBdr>
                    <w:spacing w:line="276" w:lineRule="auto"/>
                    <w:ind w:left="0" w:hanging="357"/>
                    <w:rPr>
                      <w:color w:val="000000"/>
                    </w:rPr>
                  </w:pPr>
                  <w:r w:rsidDel="00000000" w:rsidR="00000000" w:rsidRPr="00000000">
                    <w:rPr>
                      <w:b w:val="1"/>
                      <w:i w:val="1"/>
                      <w:color w:val="000000"/>
                      <w:rtl w:val="0"/>
                    </w:rPr>
                    <w:t xml:space="preserve">[Quién] Registrar responsable:</w:t>
                  </w:r>
                  <w:r w:rsidDel="00000000" w:rsidR="00000000" w:rsidRPr="00000000">
                    <w:rPr>
                      <w:color w:val="000000"/>
                      <w:rtl w:val="0"/>
                    </w:rPr>
                    <w:t xml:space="preserve"> Cada tarea deberá tener un responsable, más cuando hay tareas entre diferentes áreas, de esta manera es posible identificar quién o en dónde se encuentran los embudos en los diferentes procesos del negocio.</w:t>
                  </w:r>
                </w:p>
              </w:tc>
            </w:tr>
            <w:tr>
              <w:trPr>
                <w:cantSplit w:val="0"/>
                <w:tblHeader w:val="0"/>
              </w:trPr>
              <w:tc>
                <w:tcPr>
                  <w:vAlign w:val="center"/>
                </w:tcPr>
                <w:p w:rsidR="00000000" w:rsidDel="00000000" w:rsidP="00000000" w:rsidRDefault="00000000" w:rsidRPr="00000000" w14:paraId="000002D9">
                  <w:pPr>
                    <w:rPr>
                      <w:b w:val="1"/>
                    </w:rPr>
                  </w:pPr>
                  <w:r w:rsidDel="00000000" w:rsidR="00000000" w:rsidRPr="00000000">
                    <w:rPr>
                      <w:b w:val="1"/>
                    </w:rPr>
                    <w:drawing>
                      <wp:inline distB="0" distT="0" distL="0" distR="0">
                        <wp:extent cx="419100" cy="419100"/>
                        <wp:effectExtent b="0" l="0" r="0" t="0"/>
                        <wp:docPr descr="Descargar desde la nube" id="556" name="image13.png"/>
                        <a:graphic>
                          <a:graphicData uri="http://schemas.openxmlformats.org/drawingml/2006/picture">
                            <pic:pic>
                              <pic:nvPicPr>
                                <pic:cNvPr descr="Descargar desde la nube" id="0" name="image13.png"/>
                                <pic:cNvPicPr preferRelativeResize="0"/>
                              </pic:nvPicPr>
                              <pic:blipFill>
                                <a:blip r:embed="rId91"/>
                                <a:srcRect b="0" l="0" r="0" t="0"/>
                                <a:stretch>
                                  <a:fillRect/>
                                </a:stretch>
                              </pic:blipFill>
                              <pic:spPr>
                                <a:xfrm>
                                  <a:off x="0" y="0"/>
                                  <a:ext cx="419100" cy="4191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DA">
                  <w:pPr>
                    <w:numPr>
                      <w:ilvl w:val="0"/>
                      <w:numId w:val="4"/>
                    </w:numPr>
                    <w:pBdr>
                      <w:top w:space="0" w:sz="0" w:val="nil"/>
                      <w:left w:space="0" w:sz="0" w:val="nil"/>
                      <w:bottom w:space="0" w:sz="0" w:val="nil"/>
                      <w:right w:space="0" w:sz="0" w:val="nil"/>
                      <w:between w:space="0" w:sz="0" w:val="nil"/>
                    </w:pBdr>
                    <w:spacing w:line="276" w:lineRule="auto"/>
                    <w:ind w:left="0" w:hanging="357"/>
                    <w:rPr>
                      <w:color w:val="000000"/>
                    </w:rPr>
                  </w:pPr>
                  <w:r w:rsidDel="00000000" w:rsidR="00000000" w:rsidRPr="00000000">
                    <w:rPr>
                      <w:b w:val="1"/>
                      <w:i w:val="1"/>
                      <w:color w:val="000000"/>
                      <w:rtl w:val="0"/>
                    </w:rPr>
                    <w:t xml:space="preserve">[Cuánto] Registrar cantidades:</w:t>
                  </w:r>
                  <w:r w:rsidDel="00000000" w:rsidR="00000000" w:rsidRPr="00000000">
                    <w:rPr>
                      <w:color w:val="000000"/>
                      <w:rtl w:val="0"/>
                    </w:rPr>
                    <w:t xml:space="preserve"> La mayoría de los hechos, contienen un número que acompaña las características, ejemplo, una venta tiene detalles como cantidad de elementos y un monto de dinero, estas cifras siempre deberán registrarse; en otras tareas, como por ejemplo aprobar una solicitud, donde no hay un monto numérico sí contiene un estado, por lo que también debe registrar los estados de estas tareas.</w:t>
                  </w:r>
                </w:p>
              </w:tc>
            </w:tr>
            <w:tr>
              <w:trPr>
                <w:cantSplit w:val="0"/>
                <w:tblHeader w:val="0"/>
              </w:trPr>
              <w:tc>
                <w:tcPr>
                  <w:vAlign w:val="center"/>
                </w:tcPr>
                <w:p w:rsidR="00000000" w:rsidDel="00000000" w:rsidP="00000000" w:rsidRDefault="00000000" w:rsidRPr="00000000" w14:paraId="000002DB">
                  <w:pPr>
                    <w:rPr>
                      <w:b w:val="1"/>
                    </w:rPr>
                  </w:pPr>
                  <w:r w:rsidDel="00000000" w:rsidR="00000000" w:rsidRPr="00000000">
                    <w:rPr>
                      <w:b w:val="1"/>
                    </w:rPr>
                    <w:drawing>
                      <wp:inline distB="0" distT="0" distL="0" distR="0">
                        <wp:extent cx="419100" cy="419100"/>
                        <wp:effectExtent b="0" l="0" r="0" t="0"/>
                        <wp:docPr descr="Descargar desde la nube" id="557" name="image13.png"/>
                        <a:graphic>
                          <a:graphicData uri="http://schemas.openxmlformats.org/drawingml/2006/picture">
                            <pic:pic>
                              <pic:nvPicPr>
                                <pic:cNvPr descr="Descargar desde la nube" id="0" name="image13.png"/>
                                <pic:cNvPicPr preferRelativeResize="0"/>
                              </pic:nvPicPr>
                              <pic:blipFill>
                                <a:blip r:embed="rId91"/>
                                <a:srcRect b="0" l="0" r="0" t="0"/>
                                <a:stretch>
                                  <a:fillRect/>
                                </a:stretch>
                              </pic:blipFill>
                              <pic:spPr>
                                <a:xfrm>
                                  <a:off x="0" y="0"/>
                                  <a:ext cx="419100" cy="4191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DC">
                  <w:pPr>
                    <w:numPr>
                      <w:ilvl w:val="0"/>
                      <w:numId w:val="4"/>
                    </w:numPr>
                    <w:pBdr>
                      <w:top w:space="0" w:sz="0" w:val="nil"/>
                      <w:left w:space="0" w:sz="0" w:val="nil"/>
                      <w:bottom w:space="0" w:sz="0" w:val="nil"/>
                      <w:right w:space="0" w:sz="0" w:val="nil"/>
                      <w:between w:space="0" w:sz="0" w:val="nil"/>
                    </w:pBdr>
                    <w:spacing w:line="276" w:lineRule="auto"/>
                    <w:ind w:left="0" w:hanging="357"/>
                    <w:rPr>
                      <w:color w:val="000000"/>
                    </w:rPr>
                  </w:pPr>
                  <w:r w:rsidDel="00000000" w:rsidR="00000000" w:rsidRPr="00000000">
                    <w:rPr>
                      <w:b w:val="1"/>
                      <w:i w:val="1"/>
                      <w:color w:val="000000"/>
                      <w:rtl w:val="0"/>
                    </w:rPr>
                    <w:t xml:space="preserve">[A quién o de quién] Registrar clientes o proveedores:</w:t>
                  </w:r>
                  <w:r w:rsidDel="00000000" w:rsidR="00000000" w:rsidRPr="00000000">
                    <w:rPr>
                      <w:color w:val="000000"/>
                      <w:rtl w:val="0"/>
                    </w:rPr>
                    <w:t xml:space="preserve"> Cada hecho o acción debe tener un cliente, si bien puede ser externo como las ventas también podría ser interno, por ejemplo, la aprobación de presupuesto, el cliente interno sería la dirección responsable de lo financiero; todos los hechos deben tener a quién o para quién se le hace la acción.</w:t>
                  </w:r>
                </w:p>
              </w:tc>
            </w:tr>
          </w:tbl>
          <w:p w:rsidR="00000000" w:rsidDel="00000000" w:rsidP="00000000" w:rsidRDefault="00000000" w:rsidRPr="00000000" w14:paraId="000002DD">
            <w:pPr>
              <w:rPr/>
            </w:pPr>
            <w:r w:rsidDel="00000000" w:rsidR="00000000" w:rsidRPr="00000000">
              <w:rPr>
                <w:rtl w:val="0"/>
              </w:rPr>
            </w:r>
          </w:p>
          <w:sdt>
            <w:sdtPr>
              <w:tag w:val="goog_rdk_348"/>
            </w:sdtPr>
            <w:sdtContent>
              <w:p w:rsidR="00000000" w:rsidDel="00000000" w:rsidP="00000000" w:rsidRDefault="00000000" w:rsidRPr="00000000" w14:paraId="000002DE">
                <w:pPr>
                  <w:widowControl w:val="0"/>
                  <w:jc w:val="both"/>
                  <w:rPr>
                    <w:b w:val="1"/>
                    <w:rPrChange w:author="USER" w:id="51" w:date="2022-09-08T11:09:00Z">
                      <w:rPr>
                        <w:b w:val="1"/>
                        <w:highlight w:val="yellow"/>
                      </w:rPr>
                    </w:rPrChange>
                  </w:rPr>
                </w:pPr>
                <w:r w:rsidDel="00000000" w:rsidR="00000000" w:rsidRPr="00000000">
                  <w:rPr>
                    <w:rtl w:val="0"/>
                  </w:rPr>
                  <w:t xml:space="preserve">No basta con tener registrados estos cinco mínimos componentes de las tareas más relevantes para que los datos muestren una radiografía clara sobre cada proceso. Además, es importante tener claridad sobre la calidad de los datos para que se puedan integrar y tener plena confianza.</w:t>
                </w:r>
                <w:sdt>
                  <w:sdtPr>
                    <w:tag w:val="goog_rdk_347"/>
                  </w:sdtPr>
                  <w:sdtContent>
                    <w:r w:rsidDel="00000000" w:rsidR="00000000" w:rsidRPr="00000000">
                      <w:rPr>
                        <w:rtl w:val="0"/>
                      </w:rPr>
                    </w:r>
                  </w:sdtContent>
                </w:sdt>
              </w:p>
            </w:sdtContent>
          </w:sdt>
        </w:tc>
        <w:tc>
          <w:tcPr>
            <w:shd w:fill="auto" w:val="clear"/>
            <w:tcMar>
              <w:top w:w="100.0" w:type="dxa"/>
              <w:left w:w="100.0" w:type="dxa"/>
              <w:bottom w:w="100.0" w:type="dxa"/>
              <w:right w:w="100.0" w:type="dxa"/>
            </w:tcMar>
          </w:tcPr>
          <w:sdt>
            <w:sdtPr>
              <w:tag w:val="goog_rdk_351"/>
            </w:sdtPr>
            <w:sdtContent>
              <w:p w:rsidR="00000000" w:rsidDel="00000000" w:rsidP="00000000" w:rsidRDefault="00000000" w:rsidRPr="00000000" w14:paraId="000002DF">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52" w:date="2022-09-08T11:09:00Z">
                      <w:rPr>
                        <w:i w:val="1"/>
                        <w:color w:val="000000"/>
                        <w:sz w:val="18"/>
                        <w:szCs w:val="18"/>
                        <w:highlight w:val="yellow"/>
                      </w:rPr>
                    </w:rPrChange>
                  </w:rPr>
                </w:pPr>
                <w:sdt>
                  <w:sdtPr>
                    <w:tag w:val="goog_rdk_349"/>
                  </w:sdtPr>
                  <w:sdtContent>
                    <w:r w:rsidDel="00000000" w:rsidR="00000000" w:rsidRPr="00000000">
                      <w:rPr>
                        <w:b w:val="1"/>
                        <w:color w:val="000000"/>
                        <w:sz w:val="18"/>
                        <w:szCs w:val="18"/>
                        <w:rtl w:val="0"/>
                        <w:rPrChange w:author="USER" w:id="52" w:date="2022-09-08T11:09:00Z">
                          <w:rPr>
                            <w:b w:val="1"/>
                            <w:color w:val="000000"/>
                            <w:sz w:val="18"/>
                            <w:szCs w:val="18"/>
                            <w:highlight w:val="yellow"/>
                          </w:rPr>
                        </w:rPrChange>
                      </w:rPr>
                      <w:t xml:space="preserve">Figura 15</w:t>
                    </w:r>
                  </w:sdtContent>
                </w:sdt>
                <w:sdt>
                  <w:sdtPr>
                    <w:tag w:val="goog_rdk_350"/>
                  </w:sdtPr>
                  <w:sdtContent>
                    <w:r w:rsidDel="00000000" w:rsidR="00000000" w:rsidRPr="00000000">
                      <w:rPr>
                        <w:i w:val="1"/>
                        <w:color w:val="000000"/>
                        <w:sz w:val="18"/>
                        <w:szCs w:val="18"/>
                        <w:rtl w:val="0"/>
                        <w:rPrChange w:author="USER" w:id="52" w:date="2022-09-08T11:09:00Z">
                          <w:rPr>
                            <w:i w:val="1"/>
                            <w:color w:val="000000"/>
                            <w:sz w:val="18"/>
                            <w:szCs w:val="18"/>
                            <w:highlight w:val="yellow"/>
                          </w:rPr>
                        </w:rPrChange>
                      </w:rPr>
                      <w:br w:type="textWrapping"/>
                      <w:t xml:space="preserve">Parámetros de captura de datos</w:t>
                    </w:r>
                  </w:sdtContent>
                </w:sdt>
              </w:p>
            </w:sdtContent>
          </w:sdt>
          <w:sdt>
            <w:sdtPr>
              <w:tag w:val="goog_rdk_353"/>
            </w:sdtPr>
            <w:sdtContent>
              <w:p w:rsidR="00000000" w:rsidDel="00000000" w:rsidP="00000000" w:rsidRDefault="00000000" w:rsidRPr="00000000" w14:paraId="000002E0">
                <w:pPr>
                  <w:widowControl w:val="0"/>
                  <w:rPr>
                    <w:rPrChange w:author="USER" w:id="52" w:date="2022-09-08T11:09:00Z">
                      <w:rPr>
                        <w:highlight w:val="yellow"/>
                      </w:rPr>
                    </w:rPrChange>
                  </w:rPr>
                </w:pPr>
                <w:r w:rsidDel="00000000" w:rsidR="00000000" w:rsidRPr="00000000">
                  <w:rPr>
                    <w:highlight w:val="yellow"/>
                  </w:rPr>
                  <w:drawing>
                    <wp:inline distB="0" distT="0" distL="0" distR="0">
                      <wp:extent cx="2208648" cy="1022132"/>
                      <wp:effectExtent b="0" l="0" r="0" t="0"/>
                      <wp:docPr id="558" name="image32.png"/>
                      <a:graphic>
                        <a:graphicData uri="http://schemas.openxmlformats.org/drawingml/2006/picture">
                          <pic:pic>
                            <pic:nvPicPr>
                              <pic:cNvPr id="0" name="image32.png"/>
                              <pic:cNvPicPr preferRelativeResize="0"/>
                            </pic:nvPicPr>
                            <pic:blipFill>
                              <a:blip r:embed="rId92"/>
                              <a:srcRect b="0" l="0" r="0" t="0"/>
                              <a:stretch>
                                <a:fillRect/>
                              </a:stretch>
                            </pic:blipFill>
                            <pic:spPr>
                              <a:xfrm>
                                <a:off x="0" y="0"/>
                                <a:ext cx="2208648" cy="1022132"/>
                              </a:xfrm>
                              <a:prstGeom prst="rect"/>
                              <a:ln/>
                            </pic:spPr>
                          </pic:pic>
                        </a:graphicData>
                      </a:graphic>
                    </wp:inline>
                  </w:drawing>
                </w:r>
                <w:sdt>
                  <w:sdtPr>
                    <w:tag w:val="goog_rdk_352"/>
                  </w:sdtPr>
                  <w:sdtContent>
                    <w:r w:rsidDel="00000000" w:rsidR="00000000" w:rsidRPr="00000000">
                      <w:rPr>
                        <w:rtl w:val="0"/>
                      </w:rPr>
                    </w:r>
                  </w:sdtContent>
                </w:sdt>
              </w:p>
            </w:sdtContent>
          </w:sdt>
          <w:sdt>
            <w:sdtPr>
              <w:tag w:val="goog_rdk_356"/>
            </w:sdtPr>
            <w:sdtContent>
              <w:p w:rsidR="00000000" w:rsidDel="00000000" w:rsidP="00000000" w:rsidRDefault="00000000" w:rsidRPr="00000000" w14:paraId="000002E1">
                <w:pPr>
                  <w:widowControl w:val="0"/>
                  <w:rPr>
                    <w:b w:val="1"/>
                    <w:color w:val="a6a6a6"/>
                    <w:sz w:val="18"/>
                    <w:szCs w:val="18"/>
                    <w:rPrChange w:author="USER" w:id="52" w:date="2022-09-08T11:09:00Z">
                      <w:rPr>
                        <w:b w:val="1"/>
                        <w:color w:val="a6a6a6"/>
                        <w:sz w:val="18"/>
                        <w:szCs w:val="18"/>
                        <w:highlight w:val="yellow"/>
                      </w:rPr>
                    </w:rPrChange>
                  </w:rPr>
                </w:pPr>
                <w:sdt>
                  <w:sdtPr>
                    <w:tag w:val="goog_rdk_354"/>
                  </w:sdtPr>
                  <w:sdtContent>
                    <w:r w:rsidDel="00000000" w:rsidR="00000000" w:rsidRPr="00000000">
                      <w:rPr>
                        <w:sz w:val="16"/>
                        <w:szCs w:val="16"/>
                        <w:rtl w:val="0"/>
                        <w:rPrChange w:author="USER" w:id="52" w:date="2022-09-08T11:09:00Z">
                          <w:rPr>
                            <w:sz w:val="16"/>
                            <w:szCs w:val="16"/>
                            <w:highlight w:val="yellow"/>
                          </w:rPr>
                        </w:rPrChange>
                      </w:rPr>
                      <w:t xml:space="preserve">Imagen: 228131_i138</w:t>
                    </w:r>
                  </w:sdtContent>
                </w:sdt>
                <w:sdt>
                  <w:sdtPr>
                    <w:tag w:val="goog_rdk_355"/>
                  </w:sdtPr>
                  <w:sdtContent>
                    <w:r w:rsidDel="00000000" w:rsidR="00000000" w:rsidRPr="00000000">
                      <w:rPr>
                        <w:rtl w:val="0"/>
                      </w:rPr>
                    </w:r>
                  </w:sdtContent>
                </w:sdt>
              </w:p>
            </w:sdtContent>
          </w:sdt>
          <w:sdt>
            <w:sdtPr>
              <w:tag w:val="goog_rdk_358"/>
            </w:sdtPr>
            <w:sdtContent>
              <w:p w:rsidR="00000000" w:rsidDel="00000000" w:rsidP="00000000" w:rsidRDefault="00000000" w:rsidRPr="00000000" w14:paraId="000002E2">
                <w:pPr>
                  <w:widowControl w:val="0"/>
                  <w:rPr>
                    <w:b w:val="1"/>
                    <w:color w:val="a6a6a6"/>
                    <w:sz w:val="18"/>
                    <w:szCs w:val="18"/>
                    <w:rPrChange w:author="USER" w:id="52" w:date="2022-09-08T11:09:00Z">
                      <w:rPr>
                        <w:b w:val="1"/>
                        <w:color w:val="a6a6a6"/>
                        <w:sz w:val="18"/>
                        <w:szCs w:val="18"/>
                        <w:highlight w:val="yellow"/>
                      </w:rPr>
                    </w:rPrChange>
                  </w:rPr>
                </w:pPr>
                <w:sdt>
                  <w:sdtPr>
                    <w:tag w:val="goog_rdk_357"/>
                  </w:sdtPr>
                  <w:sdtContent>
                    <w:r w:rsidDel="00000000" w:rsidR="00000000" w:rsidRPr="00000000">
                      <w:rPr>
                        <w:b w:val="1"/>
                        <w:color w:val="a6a6a6"/>
                        <w:sz w:val="18"/>
                        <w:szCs w:val="18"/>
                        <w:rtl w:val="0"/>
                        <w:rPrChange w:author="USER" w:id="52" w:date="2022-09-08T11:09:00Z">
                          <w:rPr>
                            <w:b w:val="1"/>
                            <w:color w:val="a6a6a6"/>
                            <w:sz w:val="18"/>
                            <w:szCs w:val="18"/>
                            <w:highlight w:val="yellow"/>
                          </w:rPr>
                        </w:rPrChange>
                      </w:rPr>
                      <w:t xml:space="preserve">Parámetros de captura de datos</w:t>
                    </w:r>
                  </w:sdtContent>
                </w:sdt>
              </w:p>
            </w:sdtContent>
          </w:sdt>
          <w:sdt>
            <w:sdtPr>
              <w:tag w:val="goog_rdk_360"/>
            </w:sdtPr>
            <w:sdtContent>
              <w:p w:rsidR="00000000" w:rsidDel="00000000" w:rsidP="00000000" w:rsidRDefault="00000000" w:rsidRPr="00000000" w14:paraId="000002E3">
                <w:pPr>
                  <w:widowControl w:val="0"/>
                  <w:rPr>
                    <w:b w:val="1"/>
                    <w:color w:val="a6a6a6"/>
                    <w:sz w:val="18"/>
                    <w:szCs w:val="18"/>
                    <w:rPrChange w:author="USER" w:id="52" w:date="2022-09-08T11:09:00Z">
                      <w:rPr>
                        <w:b w:val="1"/>
                        <w:color w:val="a6a6a6"/>
                        <w:sz w:val="18"/>
                        <w:szCs w:val="18"/>
                        <w:highlight w:val="yellow"/>
                      </w:rPr>
                    </w:rPrChange>
                  </w:rPr>
                </w:pPr>
                <w:sdt>
                  <w:sdtPr>
                    <w:tag w:val="goog_rdk_359"/>
                  </w:sdtPr>
                  <w:sdtContent>
                    <w:r w:rsidDel="00000000" w:rsidR="00000000" w:rsidRPr="00000000">
                      <w:rPr>
                        <w:b w:val="1"/>
                        <w:color w:val="a6a6a6"/>
                        <w:sz w:val="18"/>
                        <w:szCs w:val="18"/>
                        <w:rtl w:val="0"/>
                        <w:rPrChange w:author="USER" w:id="52" w:date="2022-09-08T11:09:00Z">
                          <w:rPr>
                            <w:b w:val="1"/>
                            <w:color w:val="a6a6a6"/>
                            <w:sz w:val="18"/>
                            <w:szCs w:val="18"/>
                            <w:highlight w:val="yellow"/>
                          </w:rPr>
                        </w:rPrChange>
                      </w:rPr>
                      <w:t xml:space="preserve">Imagen propia elaborada en PPT</w:t>
                    </w:r>
                  </w:sdtContent>
                </w:sdt>
              </w:p>
            </w:sdtContent>
          </w:sdt>
          <w:sdt>
            <w:sdtPr>
              <w:tag w:val="goog_rdk_364"/>
            </w:sdtPr>
            <w:sdtContent>
              <w:p w:rsidR="00000000" w:rsidDel="00000000" w:rsidP="00000000" w:rsidRDefault="00000000" w:rsidRPr="00000000" w14:paraId="000002E4">
                <w:pPr>
                  <w:widowControl w:val="0"/>
                  <w:rPr>
                    <w:b w:val="1"/>
                    <w:color w:val="a6a6a6"/>
                    <w:sz w:val="18"/>
                    <w:szCs w:val="18"/>
                    <w:rPrChange w:author="USER" w:id="52" w:date="2022-09-08T11:09:00Z">
                      <w:rPr>
                        <w:b w:val="1"/>
                        <w:color w:val="a6a6a6"/>
                        <w:sz w:val="18"/>
                        <w:szCs w:val="18"/>
                        <w:highlight w:val="yellow"/>
                      </w:rPr>
                    </w:rPrChange>
                  </w:rPr>
                </w:pPr>
                <w:sdt>
                  <w:sdtPr>
                    <w:tag w:val="goog_rdk_361"/>
                  </w:sdtPr>
                  <w:sdtContent>
                    <w:r w:rsidDel="00000000" w:rsidR="00000000" w:rsidRPr="00000000">
                      <w:rPr>
                        <w:b w:val="1"/>
                        <w:color w:val="a6a6a6"/>
                        <w:sz w:val="18"/>
                        <w:szCs w:val="18"/>
                        <w:rtl w:val="0"/>
                        <w:rPrChange w:author="USER" w:id="52" w:date="2022-09-08T11:09:00Z">
                          <w:rPr>
                            <w:b w:val="1"/>
                            <w:color w:val="a6a6a6"/>
                            <w:sz w:val="18"/>
                            <w:szCs w:val="18"/>
                            <w:highlight w:val="yellow"/>
                          </w:rPr>
                        </w:rPrChange>
                      </w:rPr>
                      <w:t xml:space="preserve">Imagen original: </w:t>
                    </w:r>
                  </w:sdtContent>
                </w:sdt>
                <w:hyperlink r:id="rId93">
                  <w:sdt>
                    <w:sdtPr>
                      <w:tag w:val="goog_rdk_362"/>
                    </w:sdtPr>
                    <w:sdtContent>
                      <w:r w:rsidDel="00000000" w:rsidR="00000000" w:rsidRPr="00000000">
                        <w:rPr>
                          <w:b w:val="1"/>
                          <w:color w:val="0000ff"/>
                          <w:sz w:val="18"/>
                          <w:szCs w:val="18"/>
                          <w:u w:val="single"/>
                          <w:rtl w:val="0"/>
                          <w:rPrChange w:author="USER" w:id="52" w:date="2022-09-08T11:09:00Z">
                            <w:rPr>
                              <w:b w:val="1"/>
                              <w:color w:val="0000ff"/>
                              <w:sz w:val="18"/>
                              <w:szCs w:val="18"/>
                              <w:highlight w:val="yellow"/>
                              <w:u w:val="single"/>
                            </w:rPr>
                          </w:rPrChange>
                        </w:rPr>
                        <w:t xml:space="preserve">https://www.freepik.es/foto-gratis/exito-traves-trabajo-equipo-formacion-equipos_3687011.htm#query=gente%20y%20elementos&amp;position=4&amp;from_view=search</w:t>
                      </w:r>
                    </w:sdtContent>
                  </w:sdt>
                </w:hyperlink>
                <w:sdt>
                  <w:sdtPr>
                    <w:tag w:val="goog_rdk_363"/>
                  </w:sdtPr>
                  <w:sdtContent>
                    <w:r w:rsidDel="00000000" w:rsidR="00000000" w:rsidRPr="00000000">
                      <w:rPr>
                        <w:rtl w:val="0"/>
                      </w:rPr>
                    </w:r>
                  </w:sdtContent>
                </w:sdt>
              </w:p>
            </w:sdtContent>
          </w:sdt>
          <w:sdt>
            <w:sdtPr>
              <w:tag w:val="goog_rdk_366"/>
            </w:sdtPr>
            <w:sdtContent>
              <w:p w:rsidR="00000000" w:rsidDel="00000000" w:rsidP="00000000" w:rsidRDefault="00000000" w:rsidRPr="00000000" w14:paraId="000002E5">
                <w:pPr>
                  <w:widowControl w:val="0"/>
                  <w:rPr>
                    <w:b w:val="1"/>
                    <w:color w:val="a6a6a6"/>
                    <w:sz w:val="18"/>
                    <w:szCs w:val="18"/>
                    <w:rPrChange w:author="USER" w:id="52" w:date="2022-09-08T11:09:00Z">
                      <w:rPr>
                        <w:b w:val="1"/>
                        <w:color w:val="a6a6a6"/>
                        <w:sz w:val="18"/>
                        <w:szCs w:val="18"/>
                        <w:highlight w:val="yellow"/>
                      </w:rPr>
                    </w:rPrChange>
                  </w:rPr>
                </w:pPr>
                <w:sdt>
                  <w:sdtPr>
                    <w:tag w:val="goog_rdk_365"/>
                  </w:sdtPr>
                  <w:sdtContent>
                    <w:r w:rsidDel="00000000" w:rsidR="00000000" w:rsidRPr="00000000">
                      <w:rPr>
                        <w:rtl w:val="0"/>
                      </w:rPr>
                    </w:r>
                  </w:sdtContent>
                </w:sdt>
              </w:p>
            </w:sdtContent>
          </w:sdt>
          <w:sdt>
            <w:sdtPr>
              <w:tag w:val="goog_rdk_368"/>
            </w:sdtPr>
            <w:sdtContent>
              <w:p w:rsidR="00000000" w:rsidDel="00000000" w:rsidP="00000000" w:rsidRDefault="00000000" w:rsidRPr="00000000" w14:paraId="000002E6">
                <w:pPr>
                  <w:widowControl w:val="0"/>
                  <w:rPr>
                    <w:b w:val="1"/>
                    <w:rPrChange w:author="USER" w:id="52" w:date="2022-09-08T11:09:00Z">
                      <w:rPr>
                        <w:b w:val="1"/>
                        <w:highlight w:val="yellow"/>
                      </w:rPr>
                    </w:rPrChange>
                  </w:rPr>
                </w:pPr>
                <w:sdt>
                  <w:sdtPr>
                    <w:tag w:val="goog_rdk_367"/>
                  </w:sdtPr>
                  <w:sdtContent>
                    <w:r w:rsidDel="00000000" w:rsidR="00000000" w:rsidRPr="00000000">
                      <w:rPr>
                        <w:rtl w:val="0"/>
                      </w:rPr>
                    </w:r>
                  </w:sdtContent>
                </w:sdt>
              </w:p>
            </w:sdtContent>
          </w:sdt>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7">
            <w:pPr>
              <w:widowControl w:val="0"/>
              <w:rPr>
                <w:b w:val="1"/>
              </w:rPr>
            </w:pPr>
            <w:r w:rsidDel="00000000" w:rsidR="00000000" w:rsidRPr="00000000">
              <w:rPr>
                <w:b w:val="1"/>
                <w:rtl w:val="0"/>
              </w:rPr>
              <w:t xml:space="preserve">Integración de datos</w:t>
            </w:r>
          </w:p>
        </w:tc>
        <w:tc>
          <w:tcPr>
            <w:shd w:fill="auto" w:val="clear"/>
            <w:tcMar>
              <w:top w:w="100.0" w:type="dxa"/>
              <w:left w:w="100.0" w:type="dxa"/>
              <w:bottom w:w="100.0" w:type="dxa"/>
              <w:right w:w="100.0" w:type="dxa"/>
            </w:tcMar>
          </w:tcPr>
          <w:p w:rsidR="00000000" w:rsidDel="00000000" w:rsidP="00000000" w:rsidRDefault="00000000" w:rsidRPr="00000000" w14:paraId="000002E8">
            <w:pPr>
              <w:widowControl w:val="0"/>
              <w:rPr/>
            </w:pPr>
            <w:r w:rsidDel="00000000" w:rsidR="00000000" w:rsidRPr="00000000">
              <w:rPr>
                <w:b w:val="1"/>
                <w:rtl w:val="0"/>
              </w:rPr>
              <w:t xml:space="preserve">Integración de datos</w:t>
            </w:r>
            <w:r w:rsidDel="00000000" w:rsidR="00000000" w:rsidRPr="00000000">
              <w:rPr>
                <w:rtl w:val="0"/>
              </w:rPr>
            </w:r>
          </w:p>
          <w:p w:rsidR="00000000" w:rsidDel="00000000" w:rsidP="00000000" w:rsidRDefault="00000000" w:rsidRPr="00000000" w14:paraId="000002E9">
            <w:pPr>
              <w:widowControl w:val="0"/>
              <w:rPr/>
            </w:pPr>
            <w:r w:rsidDel="00000000" w:rsidR="00000000" w:rsidRPr="00000000">
              <w:rPr>
                <w:rtl w:val="0"/>
              </w:rPr>
            </w:r>
          </w:p>
          <w:p w:rsidR="00000000" w:rsidDel="00000000" w:rsidP="00000000" w:rsidRDefault="00000000" w:rsidRPr="00000000" w14:paraId="000002EA">
            <w:pPr>
              <w:jc w:val="both"/>
              <w:rPr/>
            </w:pPr>
            <w:r w:rsidDel="00000000" w:rsidR="00000000" w:rsidRPr="00000000">
              <w:rPr>
                <w:rtl w:val="0"/>
              </w:rPr>
              <w:t xml:space="preserve">Ocasionalmente no existe un sistema que sirva para todo cuando se tienen identificadas las fuentes de datos de cada área se procede a extraer estos datos. </w:t>
            </w:r>
          </w:p>
          <w:p w:rsidR="00000000" w:rsidDel="00000000" w:rsidP="00000000" w:rsidRDefault="00000000" w:rsidRPr="00000000" w14:paraId="000002EB">
            <w:pPr>
              <w:jc w:val="both"/>
              <w:rPr/>
            </w:pPr>
            <w:r w:rsidDel="00000000" w:rsidR="00000000" w:rsidRPr="00000000">
              <w:rPr>
                <w:rtl w:val="0"/>
              </w:rPr>
            </w:r>
          </w:p>
          <w:p w:rsidR="00000000" w:rsidDel="00000000" w:rsidP="00000000" w:rsidRDefault="00000000" w:rsidRPr="00000000" w14:paraId="000002EC">
            <w:pPr>
              <w:jc w:val="both"/>
              <w:rPr/>
            </w:pPr>
            <w:r w:rsidDel="00000000" w:rsidR="00000000" w:rsidRPr="00000000">
              <w:rPr>
                <w:rtl w:val="0"/>
              </w:rPr>
              <w:t xml:space="preserve">Existen diversidad de fuentes de datos; se deben diseñar metodologías para que los datos tengan una copia óptima en sistemas de almacenamiento centralizados que garanticen la calidad de estos y estén disponibles para la realización de reportes de todas las áreas.</w:t>
            </w:r>
          </w:p>
        </w:tc>
        <w:tc>
          <w:tcPr>
            <w:shd w:fill="auto" w:val="clear"/>
            <w:tcMar>
              <w:top w:w="100.0" w:type="dxa"/>
              <w:left w:w="100.0" w:type="dxa"/>
              <w:bottom w:w="100.0" w:type="dxa"/>
              <w:right w:w="100.0" w:type="dxa"/>
            </w:tcMar>
          </w:tcPr>
          <w:sdt>
            <w:sdtPr>
              <w:tag w:val="goog_rdk_371"/>
            </w:sdtPr>
            <w:sdtContent>
              <w:p w:rsidR="00000000" w:rsidDel="00000000" w:rsidP="00000000" w:rsidRDefault="00000000" w:rsidRPr="00000000" w14:paraId="000002ED">
                <w:pPr>
                  <w:widowControl w:val="0"/>
                  <w:rPr>
                    <w:rPrChange w:author="USER" w:id="53" w:date="2022-09-08T11:09:00Z">
                      <w:rPr>
                        <w:highlight w:val="yellow"/>
                      </w:rPr>
                    </w:rPrChange>
                  </w:rPr>
                </w:pPr>
                <w:sdt>
                  <w:sdtPr>
                    <w:tag w:val="goog_rdk_369"/>
                  </w:sdtPr>
                  <w:sdtContent>
                    <w:commentRangeStart w:id="3"/>
                  </w:sdtContent>
                </w:sdt>
                <w:r w:rsidDel="00000000" w:rsidR="00000000" w:rsidRPr="00000000">
                  <w:rPr>
                    <w:highlight w:val="yellow"/>
                  </w:rPr>
                  <w:drawing>
                    <wp:inline distB="0" distT="0" distL="0" distR="0">
                      <wp:extent cx="2141725" cy="1213933"/>
                      <wp:effectExtent b="0" l="0" r="0" t="0"/>
                      <wp:docPr id="559" name="image17.png"/>
                      <a:graphic>
                        <a:graphicData uri="http://schemas.openxmlformats.org/drawingml/2006/picture">
                          <pic:pic>
                            <pic:nvPicPr>
                              <pic:cNvPr id="0" name="image17.png"/>
                              <pic:cNvPicPr preferRelativeResize="0"/>
                            </pic:nvPicPr>
                            <pic:blipFill>
                              <a:blip r:embed="rId94"/>
                              <a:srcRect b="0" l="0" r="0" t="0"/>
                              <a:stretch>
                                <a:fillRect/>
                              </a:stretch>
                            </pic:blipFill>
                            <pic:spPr>
                              <a:xfrm>
                                <a:off x="0" y="0"/>
                                <a:ext cx="2141725" cy="1213933"/>
                              </a:xfrm>
                              <a:prstGeom prst="rect"/>
                              <a:ln/>
                            </pic:spPr>
                          </pic:pic>
                        </a:graphicData>
                      </a:graphic>
                    </wp:inline>
                  </w:drawing>
                </w:r>
                <w:sdt>
                  <w:sdtPr>
                    <w:tag w:val="goog_rdk_370"/>
                  </w:sdtPr>
                  <w:sdtContent>
                    <w:r w:rsidDel="00000000" w:rsidR="00000000" w:rsidRPr="00000000">
                      <w:rPr>
                        <w:rtl w:val="0"/>
                      </w:rPr>
                    </w:r>
                  </w:sdtContent>
                </w:sdt>
              </w:p>
            </w:sdtContent>
          </w:sdt>
          <w:sdt>
            <w:sdtPr>
              <w:tag w:val="goog_rdk_374"/>
            </w:sdtPr>
            <w:sdtContent>
              <w:p w:rsidR="00000000" w:rsidDel="00000000" w:rsidP="00000000" w:rsidRDefault="00000000" w:rsidRPr="00000000" w14:paraId="000002EE">
                <w:pPr>
                  <w:widowControl w:val="0"/>
                  <w:rPr>
                    <w:b w:val="1"/>
                    <w:color w:val="a6a6a6"/>
                    <w:sz w:val="18"/>
                    <w:szCs w:val="18"/>
                    <w:rPrChange w:author="USER" w:id="53" w:date="2022-09-08T11:09:00Z">
                      <w:rPr>
                        <w:b w:val="1"/>
                        <w:color w:val="a6a6a6"/>
                        <w:sz w:val="18"/>
                        <w:szCs w:val="18"/>
                        <w:highlight w:val="yellow"/>
                      </w:rPr>
                    </w:rPrChange>
                  </w:rPr>
                </w:pPr>
                <w:sdt>
                  <w:sdtPr>
                    <w:tag w:val="goog_rdk_372"/>
                  </w:sdtPr>
                  <w:sdtContent>
                    <w:r w:rsidDel="00000000" w:rsidR="00000000" w:rsidRPr="00000000">
                      <w:rPr>
                        <w:sz w:val="16"/>
                        <w:szCs w:val="16"/>
                        <w:rtl w:val="0"/>
                        <w:rPrChange w:author="USER" w:id="53" w:date="2022-09-08T11:09:00Z">
                          <w:rPr>
                            <w:sz w:val="16"/>
                            <w:szCs w:val="16"/>
                            <w:highlight w:val="yellow"/>
                          </w:rPr>
                        </w:rPrChange>
                      </w:rPr>
                      <w:t xml:space="preserve">Imagen: 228131_i139</w:t>
                    </w:r>
                  </w:sdtContent>
                </w:sdt>
                <w:sdt>
                  <w:sdtPr>
                    <w:tag w:val="goog_rdk_373"/>
                  </w:sdtPr>
                  <w:sdtContent>
                    <w:r w:rsidDel="00000000" w:rsidR="00000000" w:rsidRPr="00000000">
                      <w:rPr>
                        <w:rtl w:val="0"/>
                      </w:rPr>
                    </w:r>
                  </w:sdtContent>
                </w:sdt>
              </w:p>
            </w:sdtContent>
          </w:sdt>
          <w:sdt>
            <w:sdtPr>
              <w:tag w:val="goog_rdk_376"/>
            </w:sdtPr>
            <w:sdtContent>
              <w:p w:rsidR="00000000" w:rsidDel="00000000" w:rsidP="00000000" w:rsidRDefault="00000000" w:rsidRPr="00000000" w14:paraId="000002EF">
                <w:pPr>
                  <w:widowControl w:val="0"/>
                  <w:rPr>
                    <w:color w:val="a6a6a6"/>
                    <w:sz w:val="18"/>
                    <w:szCs w:val="18"/>
                    <w:rPrChange w:author="USER" w:id="53" w:date="2022-09-08T11:09:00Z">
                      <w:rPr>
                        <w:color w:val="a6a6a6"/>
                        <w:sz w:val="18"/>
                        <w:szCs w:val="18"/>
                        <w:highlight w:val="yellow"/>
                      </w:rPr>
                    </w:rPrChange>
                  </w:rPr>
                </w:pPr>
                <w:sdt>
                  <w:sdtPr>
                    <w:tag w:val="goog_rdk_375"/>
                  </w:sdtPr>
                  <w:sdtContent>
                    <w:r w:rsidDel="00000000" w:rsidR="00000000" w:rsidRPr="00000000">
                      <w:rPr>
                        <w:color w:val="a6a6a6"/>
                        <w:sz w:val="18"/>
                        <w:szCs w:val="18"/>
                        <w:rtl w:val="0"/>
                        <w:rPrChange w:author="USER" w:id="53" w:date="2022-09-08T11:09:00Z">
                          <w:rPr>
                            <w:color w:val="a6a6a6"/>
                            <w:sz w:val="18"/>
                            <w:szCs w:val="18"/>
                            <w:highlight w:val="yellow"/>
                          </w:rPr>
                        </w:rPrChange>
                      </w:rPr>
                      <w:t xml:space="preserve">Integración de datos</w:t>
                    </w:r>
                  </w:sdtContent>
                </w:sdt>
              </w:p>
            </w:sdtContent>
          </w:sdt>
          <w:sdt>
            <w:sdtPr>
              <w:tag w:val="goog_rdk_378"/>
            </w:sdtPr>
            <w:sdtContent>
              <w:p w:rsidR="00000000" w:rsidDel="00000000" w:rsidP="00000000" w:rsidRDefault="00000000" w:rsidRPr="00000000" w14:paraId="000002F0">
                <w:pPr>
                  <w:widowControl w:val="0"/>
                  <w:rPr>
                    <w:b w:val="1"/>
                    <w:color w:val="a6a6a6"/>
                    <w:sz w:val="18"/>
                    <w:szCs w:val="18"/>
                    <w:rPrChange w:author="USER" w:id="53" w:date="2022-09-08T11:09:00Z">
                      <w:rPr>
                        <w:b w:val="1"/>
                        <w:color w:val="a6a6a6"/>
                        <w:sz w:val="18"/>
                        <w:szCs w:val="18"/>
                        <w:highlight w:val="yellow"/>
                      </w:rPr>
                    </w:rPrChange>
                  </w:rPr>
                </w:pPr>
                <w:sdt>
                  <w:sdtPr>
                    <w:tag w:val="goog_rdk_377"/>
                  </w:sdtPr>
                  <w:sdtContent>
                    <w:r w:rsidDel="00000000" w:rsidR="00000000" w:rsidRPr="00000000">
                      <w:rPr>
                        <w:b w:val="1"/>
                        <w:color w:val="a6a6a6"/>
                        <w:sz w:val="18"/>
                        <w:szCs w:val="18"/>
                        <w:rtl w:val="0"/>
                        <w:rPrChange w:author="USER" w:id="53" w:date="2022-09-08T11:09:00Z">
                          <w:rPr>
                            <w:b w:val="1"/>
                            <w:color w:val="a6a6a6"/>
                            <w:sz w:val="18"/>
                            <w:szCs w:val="18"/>
                            <w:highlight w:val="yellow"/>
                          </w:rPr>
                        </w:rPrChange>
                      </w:rPr>
                      <w:t xml:space="preserve">Crear una imagen que represente la integración de datos.</w:t>
                    </w:r>
                  </w:sdtContent>
                </w:sdt>
              </w:p>
            </w:sdtContent>
          </w:sdt>
          <w:sdt>
            <w:sdtPr>
              <w:tag w:val="goog_rdk_382"/>
            </w:sdtPr>
            <w:sdtContent>
              <w:p w:rsidR="00000000" w:rsidDel="00000000" w:rsidP="00000000" w:rsidRDefault="00000000" w:rsidRPr="00000000" w14:paraId="000002F1">
                <w:pPr>
                  <w:widowControl w:val="0"/>
                  <w:rPr>
                    <w:b w:val="1"/>
                    <w:rPrChange w:author="USER" w:id="53" w:date="2022-09-08T11:09:00Z">
                      <w:rPr>
                        <w:b w:val="1"/>
                        <w:highlight w:val="yellow"/>
                      </w:rPr>
                    </w:rPrChange>
                  </w:rPr>
                </w:pPr>
                <w:sdt>
                  <w:sdtPr>
                    <w:tag w:val="goog_rdk_379"/>
                  </w:sdtPr>
                  <w:sdtContent>
                    <w:r w:rsidDel="00000000" w:rsidR="00000000" w:rsidRPr="00000000">
                      <w:rPr>
                        <w:b w:val="1"/>
                        <w:color w:val="a6a6a6"/>
                        <w:sz w:val="18"/>
                        <w:szCs w:val="18"/>
                        <w:rtl w:val="0"/>
                        <w:rPrChange w:author="USER" w:id="53" w:date="2022-09-08T11:09:00Z">
                          <w:rPr>
                            <w:b w:val="1"/>
                            <w:color w:val="a6a6a6"/>
                            <w:sz w:val="18"/>
                            <w:szCs w:val="18"/>
                            <w:highlight w:val="yellow"/>
                          </w:rPr>
                        </w:rPrChange>
                      </w:rPr>
                      <w:t xml:space="preserve">Imagen de muestra, tomada de: </w:t>
                    </w:r>
                  </w:sdtContent>
                </w:sdt>
                <w:hyperlink r:id="rId95">
                  <w:sdt>
                    <w:sdtPr>
                      <w:tag w:val="goog_rdk_380"/>
                    </w:sdtPr>
                    <w:sdtContent>
                      <w:r w:rsidDel="00000000" w:rsidR="00000000" w:rsidRPr="00000000">
                        <w:rPr>
                          <w:b w:val="1"/>
                          <w:color w:val="a6a6a6"/>
                          <w:sz w:val="18"/>
                          <w:szCs w:val="18"/>
                          <w:u w:val="single"/>
                          <w:rtl w:val="0"/>
                          <w:rPrChange w:author="USER" w:id="53" w:date="2022-09-08T11:09:00Z">
                            <w:rPr>
                              <w:b w:val="1"/>
                              <w:color w:val="a6a6a6"/>
                              <w:sz w:val="18"/>
                              <w:szCs w:val="18"/>
                              <w:highlight w:val="yellow"/>
                              <w:u w:val="single"/>
                            </w:rPr>
                          </w:rPrChange>
                        </w:rPr>
                        <w:t xml:space="preserve">https://cio.com.mx/tres-elementos-a-menudo-se-omiten-en-la-integracion-datos/</w:t>
                      </w:r>
                    </w:sdtContent>
                  </w:sdt>
                </w:hyperlink>
                <w:commentRangeEnd w:id="3"/>
                <w:r w:rsidDel="00000000" w:rsidR="00000000" w:rsidRPr="00000000">
                  <w:commentReference w:id="3"/>
                </w:r>
                <w:sdt>
                  <w:sdtPr>
                    <w:tag w:val="goog_rdk_381"/>
                  </w:sdtPr>
                  <w:sdtContent>
                    <w:r w:rsidDel="00000000" w:rsidR="00000000" w:rsidRPr="00000000">
                      <w:rPr>
                        <w:b w:val="1"/>
                        <w:rtl w:val="0"/>
                        <w:rPrChange w:author="USER" w:id="53" w:date="2022-09-08T11:09:00Z">
                          <w:rPr>
                            <w:b w:val="1"/>
                            <w:highlight w:val="yellow"/>
                          </w:rPr>
                        </w:rPrChange>
                      </w:rPr>
                      <w:t xml:space="preserve"> </w:t>
                    </w:r>
                  </w:sdtContent>
                </w:sdt>
              </w:p>
            </w:sdtContent>
          </w:sdt>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2">
            <w:pPr>
              <w:widowControl w:val="0"/>
              <w:rPr>
                <w:b w:val="1"/>
              </w:rPr>
            </w:pPr>
            <w:r w:rsidDel="00000000" w:rsidR="00000000" w:rsidRPr="00000000">
              <w:rPr>
                <w:b w:val="1"/>
                <w:rtl w:val="0"/>
              </w:rPr>
              <w:t xml:space="preserve">Diseño de reportes</w:t>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jc w:val="both"/>
              <w:rPr/>
            </w:pPr>
            <w:bookmarkStart w:colFirst="0" w:colLast="0" w:name="_heading=h.z337ya" w:id="24"/>
            <w:bookmarkEnd w:id="24"/>
            <w:r w:rsidDel="00000000" w:rsidR="00000000" w:rsidRPr="00000000">
              <w:rPr>
                <w:b w:val="1"/>
                <w:rtl w:val="0"/>
              </w:rPr>
              <w:t xml:space="preserve">Diseño de reportes</w:t>
            </w:r>
            <w:r w:rsidDel="00000000" w:rsidR="00000000" w:rsidRPr="00000000">
              <w:rPr>
                <w:rtl w:val="0"/>
              </w:rPr>
            </w:r>
          </w:p>
          <w:p w:rsidR="00000000" w:rsidDel="00000000" w:rsidP="00000000" w:rsidRDefault="00000000" w:rsidRPr="00000000" w14:paraId="000002F4">
            <w:pPr>
              <w:widowControl w:val="0"/>
              <w:jc w:val="both"/>
              <w:rPr/>
            </w:pPr>
            <w:r w:rsidDel="00000000" w:rsidR="00000000" w:rsidRPr="00000000">
              <w:rPr>
                <w:rtl w:val="0"/>
              </w:rPr>
            </w:r>
          </w:p>
          <w:p w:rsidR="00000000" w:rsidDel="00000000" w:rsidP="00000000" w:rsidRDefault="00000000" w:rsidRPr="00000000" w14:paraId="000002F5">
            <w:pPr>
              <w:jc w:val="both"/>
              <w:rPr/>
            </w:pPr>
            <w:r w:rsidDel="00000000" w:rsidR="00000000" w:rsidRPr="00000000">
              <w:rPr>
                <w:rtl w:val="0"/>
              </w:rPr>
              <w:t xml:space="preserve">El objetivo es que todos los datos recolectados, copiados y optimizados sean consumidos por el nivel de decisión; no necesariamente son los gerentes, los empleados también deben acceder a sus gestiones y resultados en gráficos y </w:t>
            </w:r>
            <w:r w:rsidDel="00000000" w:rsidR="00000000" w:rsidRPr="00000000">
              <w:rPr>
                <w:i w:val="1"/>
                <w:rtl w:val="0"/>
              </w:rPr>
              <w:t xml:space="preserve">dashboards</w:t>
            </w:r>
            <w:r w:rsidDel="00000000" w:rsidR="00000000" w:rsidRPr="00000000">
              <w:rPr>
                <w:rtl w:val="0"/>
              </w:rPr>
              <w:t xml:space="preserve"> que den cuenta de su propio rendimiento, esto permite una autoevaluación y la toma de decisiones sobre sus propias funciones en la empresa.</w:t>
            </w:r>
          </w:p>
          <w:p w:rsidR="00000000" w:rsidDel="00000000" w:rsidP="00000000" w:rsidRDefault="00000000" w:rsidRPr="00000000" w14:paraId="000002F6">
            <w:pPr>
              <w:jc w:val="both"/>
              <w:rPr/>
            </w:pPr>
            <w:r w:rsidDel="00000000" w:rsidR="00000000" w:rsidRPr="00000000">
              <w:rPr>
                <w:rtl w:val="0"/>
              </w:rPr>
            </w:r>
          </w:p>
          <w:p w:rsidR="00000000" w:rsidDel="00000000" w:rsidP="00000000" w:rsidRDefault="00000000" w:rsidRPr="00000000" w14:paraId="000002F7">
            <w:pPr>
              <w:widowControl w:val="0"/>
              <w:jc w:val="both"/>
              <w:rPr/>
            </w:pPr>
            <w:r w:rsidDel="00000000" w:rsidR="00000000" w:rsidRPr="00000000">
              <w:rPr>
                <w:rtl w:val="0"/>
              </w:rPr>
              <w:t xml:space="preserve">En términos generales, la gerencia ya no tendrá que llamar a los líderes de cada proceso para que le den explicación sobre diferentes situaciones ya que tendrá acceso a las cifras en sus teléfonos celulares, en cualquier lugar y a cualquier hora. Lo que permite tener empresas más eficientes, con capacidad de reaccionar más pronto y tomar mejores decisiones.</w:t>
            </w:r>
          </w:p>
        </w:tc>
        <w:tc>
          <w:tcPr>
            <w:shd w:fill="auto" w:val="clear"/>
            <w:tcMar>
              <w:top w:w="100.0" w:type="dxa"/>
              <w:left w:w="100.0" w:type="dxa"/>
              <w:bottom w:w="100.0" w:type="dxa"/>
              <w:right w:w="100.0" w:type="dxa"/>
            </w:tcMar>
          </w:tcPr>
          <w:sdt>
            <w:sdtPr>
              <w:tag w:val="goog_rdk_384"/>
            </w:sdtPr>
            <w:sdtContent>
              <w:p w:rsidR="00000000" w:rsidDel="00000000" w:rsidP="00000000" w:rsidRDefault="00000000" w:rsidRPr="00000000" w14:paraId="000002F8">
                <w:pPr>
                  <w:widowControl w:val="0"/>
                  <w:rPr>
                    <w:rPrChange w:author="USER" w:id="54" w:date="2022-09-08T11:09:00Z">
                      <w:rPr>
                        <w:highlight w:val="yellow"/>
                      </w:rPr>
                    </w:rPrChange>
                  </w:rPr>
                </w:pPr>
                <w:sdt>
                  <w:sdtPr>
                    <w:tag w:val="goog_rdk_383"/>
                  </w:sdtPr>
                  <w:sdtContent>
                    <w:r w:rsidDel="00000000" w:rsidR="00000000" w:rsidRPr="00000000">
                      <w:rPr>
                        <w:rtl w:val="0"/>
                      </w:rPr>
                    </w:r>
                  </w:sdtContent>
                </w:sdt>
              </w:p>
            </w:sdtContent>
          </w:sdt>
          <w:sdt>
            <w:sdtPr>
              <w:tag w:val="goog_rdk_386"/>
            </w:sdtPr>
            <w:sdtContent>
              <w:p w:rsidR="00000000" w:rsidDel="00000000" w:rsidP="00000000" w:rsidRDefault="00000000" w:rsidRPr="00000000" w14:paraId="000002F9">
                <w:pPr>
                  <w:widowControl w:val="0"/>
                  <w:rPr>
                    <w:rPrChange w:author="USER" w:id="54" w:date="2022-09-08T11:09:00Z">
                      <w:rPr>
                        <w:highlight w:val="yellow"/>
                      </w:rPr>
                    </w:rPrChange>
                  </w:rPr>
                </w:pPr>
                <w:r w:rsidDel="00000000" w:rsidR="00000000" w:rsidRPr="00000000">
                  <w:rPr>
                    <w:highlight w:val="yellow"/>
                  </w:rPr>
                  <w:drawing>
                    <wp:inline distB="0" distT="0" distL="0" distR="0">
                      <wp:extent cx="2217742" cy="1619992"/>
                      <wp:effectExtent b="0" l="0" r="0" t="0"/>
                      <wp:docPr id="560" name="image21.png"/>
                      <a:graphic>
                        <a:graphicData uri="http://schemas.openxmlformats.org/drawingml/2006/picture">
                          <pic:pic>
                            <pic:nvPicPr>
                              <pic:cNvPr id="0" name="image21.png"/>
                              <pic:cNvPicPr preferRelativeResize="0"/>
                            </pic:nvPicPr>
                            <pic:blipFill>
                              <a:blip r:embed="rId96"/>
                              <a:srcRect b="0" l="0" r="0" t="0"/>
                              <a:stretch>
                                <a:fillRect/>
                              </a:stretch>
                            </pic:blipFill>
                            <pic:spPr>
                              <a:xfrm>
                                <a:off x="0" y="0"/>
                                <a:ext cx="2217742" cy="1619992"/>
                              </a:xfrm>
                              <a:prstGeom prst="rect"/>
                              <a:ln/>
                            </pic:spPr>
                          </pic:pic>
                        </a:graphicData>
                      </a:graphic>
                    </wp:inline>
                  </w:drawing>
                </w:r>
                <w:sdt>
                  <w:sdtPr>
                    <w:tag w:val="goog_rdk_385"/>
                  </w:sdtPr>
                  <w:sdtContent>
                    <w:r w:rsidDel="00000000" w:rsidR="00000000" w:rsidRPr="00000000">
                      <w:rPr>
                        <w:rtl w:val="0"/>
                      </w:rPr>
                    </w:r>
                  </w:sdtContent>
                </w:sdt>
              </w:p>
            </w:sdtContent>
          </w:sdt>
          <w:sdt>
            <w:sdtPr>
              <w:tag w:val="goog_rdk_389"/>
            </w:sdtPr>
            <w:sdtContent>
              <w:p w:rsidR="00000000" w:rsidDel="00000000" w:rsidP="00000000" w:rsidRDefault="00000000" w:rsidRPr="00000000" w14:paraId="000002FA">
                <w:pPr>
                  <w:widowControl w:val="0"/>
                  <w:rPr>
                    <w:b w:val="1"/>
                    <w:color w:val="a6a6a6"/>
                    <w:sz w:val="18"/>
                    <w:szCs w:val="18"/>
                    <w:rPrChange w:author="USER" w:id="54" w:date="2022-09-08T11:09:00Z">
                      <w:rPr>
                        <w:b w:val="1"/>
                        <w:color w:val="a6a6a6"/>
                        <w:sz w:val="18"/>
                        <w:szCs w:val="18"/>
                        <w:highlight w:val="yellow"/>
                      </w:rPr>
                    </w:rPrChange>
                  </w:rPr>
                </w:pPr>
                <w:sdt>
                  <w:sdtPr>
                    <w:tag w:val="goog_rdk_387"/>
                  </w:sdtPr>
                  <w:sdtContent>
                    <w:r w:rsidDel="00000000" w:rsidR="00000000" w:rsidRPr="00000000">
                      <w:rPr>
                        <w:sz w:val="16"/>
                        <w:szCs w:val="16"/>
                        <w:rtl w:val="0"/>
                        <w:rPrChange w:author="USER" w:id="54" w:date="2022-09-08T11:09:00Z">
                          <w:rPr>
                            <w:sz w:val="16"/>
                            <w:szCs w:val="16"/>
                            <w:highlight w:val="yellow"/>
                          </w:rPr>
                        </w:rPrChange>
                      </w:rPr>
                      <w:t xml:space="preserve">Imagen: 228131_i140</w:t>
                    </w:r>
                  </w:sdtContent>
                </w:sdt>
                <w:sdt>
                  <w:sdtPr>
                    <w:tag w:val="goog_rdk_388"/>
                  </w:sdtPr>
                  <w:sdtContent>
                    <w:r w:rsidDel="00000000" w:rsidR="00000000" w:rsidRPr="00000000">
                      <w:rPr>
                        <w:rtl w:val="0"/>
                      </w:rPr>
                    </w:r>
                  </w:sdtContent>
                </w:sdt>
              </w:p>
            </w:sdtContent>
          </w:sdt>
          <w:sdt>
            <w:sdtPr>
              <w:tag w:val="goog_rdk_392"/>
            </w:sdtPr>
            <w:sdtContent>
              <w:p w:rsidR="00000000" w:rsidDel="00000000" w:rsidP="00000000" w:rsidRDefault="00000000" w:rsidRPr="00000000" w14:paraId="000002FB">
                <w:pPr>
                  <w:widowControl w:val="0"/>
                  <w:rPr>
                    <w:color w:val="a6a6a6"/>
                    <w:sz w:val="18"/>
                    <w:szCs w:val="18"/>
                    <w:rPrChange w:author="USER" w:id="54" w:date="2022-09-08T11:09:00Z">
                      <w:rPr>
                        <w:color w:val="a6a6a6"/>
                        <w:sz w:val="18"/>
                        <w:szCs w:val="18"/>
                        <w:highlight w:val="yellow"/>
                      </w:rPr>
                    </w:rPrChange>
                  </w:rPr>
                </w:pPr>
                <w:sdt>
                  <w:sdtPr>
                    <w:tag w:val="goog_rdk_390"/>
                  </w:sdtPr>
                  <w:sdtContent>
                    <w:commentRangeStart w:id="4"/>
                  </w:sdtContent>
                </w:sdt>
                <w:sdt>
                  <w:sdtPr>
                    <w:tag w:val="goog_rdk_391"/>
                  </w:sdtPr>
                  <w:sdtContent>
                    <w:r w:rsidDel="00000000" w:rsidR="00000000" w:rsidRPr="00000000">
                      <w:rPr>
                        <w:color w:val="a6a6a6"/>
                        <w:sz w:val="18"/>
                        <w:szCs w:val="18"/>
                        <w:rtl w:val="0"/>
                        <w:rPrChange w:author="USER" w:id="54" w:date="2022-09-08T11:09:00Z">
                          <w:rPr>
                            <w:color w:val="a6a6a6"/>
                            <w:sz w:val="18"/>
                            <w:szCs w:val="18"/>
                            <w:highlight w:val="yellow"/>
                          </w:rPr>
                        </w:rPrChange>
                      </w:rPr>
                      <w:t xml:space="preserve">Diseño de reportes</w:t>
                    </w:r>
                  </w:sdtContent>
                </w:sdt>
              </w:p>
            </w:sdtContent>
          </w:sdt>
          <w:sdt>
            <w:sdtPr>
              <w:tag w:val="goog_rdk_394"/>
            </w:sdtPr>
            <w:sdtContent>
              <w:p w:rsidR="00000000" w:rsidDel="00000000" w:rsidP="00000000" w:rsidRDefault="00000000" w:rsidRPr="00000000" w14:paraId="000002FC">
                <w:pPr>
                  <w:widowControl w:val="0"/>
                  <w:rPr>
                    <w:b w:val="1"/>
                    <w:color w:val="a6a6a6"/>
                    <w:sz w:val="18"/>
                    <w:szCs w:val="18"/>
                    <w:rPrChange w:author="USER" w:id="54" w:date="2022-09-08T11:09:00Z">
                      <w:rPr>
                        <w:b w:val="1"/>
                        <w:color w:val="a6a6a6"/>
                        <w:sz w:val="18"/>
                        <w:szCs w:val="18"/>
                        <w:highlight w:val="yellow"/>
                      </w:rPr>
                    </w:rPrChange>
                  </w:rPr>
                </w:pPr>
                <w:sdt>
                  <w:sdtPr>
                    <w:tag w:val="goog_rdk_393"/>
                  </w:sdtPr>
                  <w:sdtContent>
                    <w:r w:rsidDel="00000000" w:rsidR="00000000" w:rsidRPr="00000000">
                      <w:rPr>
                        <w:b w:val="1"/>
                        <w:color w:val="a6a6a6"/>
                        <w:sz w:val="18"/>
                        <w:szCs w:val="18"/>
                        <w:rtl w:val="0"/>
                        <w:rPrChange w:author="USER" w:id="54" w:date="2022-09-08T11:09:00Z">
                          <w:rPr>
                            <w:b w:val="1"/>
                            <w:color w:val="a6a6a6"/>
                            <w:sz w:val="18"/>
                            <w:szCs w:val="18"/>
                            <w:highlight w:val="yellow"/>
                          </w:rPr>
                        </w:rPrChange>
                      </w:rPr>
                      <w:t xml:space="preserve">Crear una imagen que represente la obtención de reportes en dispositivos móviles.</w:t>
                    </w:r>
                  </w:sdtContent>
                </w:sdt>
              </w:p>
            </w:sdtContent>
          </w:sdt>
          <w:sdt>
            <w:sdtPr>
              <w:tag w:val="goog_rdk_399"/>
            </w:sdtPr>
            <w:sdtContent>
              <w:p w:rsidR="00000000" w:rsidDel="00000000" w:rsidP="00000000" w:rsidRDefault="00000000" w:rsidRPr="00000000" w14:paraId="000002FD">
                <w:pPr>
                  <w:widowControl w:val="0"/>
                  <w:rPr>
                    <w:b w:val="1"/>
                    <w:rPrChange w:author="USER" w:id="54" w:date="2022-09-08T11:09:00Z">
                      <w:rPr>
                        <w:b w:val="1"/>
                        <w:highlight w:val="yellow"/>
                      </w:rPr>
                    </w:rPrChange>
                  </w:rPr>
                </w:pPr>
                <w:sdt>
                  <w:sdtPr>
                    <w:tag w:val="goog_rdk_395"/>
                  </w:sdtPr>
                  <w:sdtContent>
                    <w:r w:rsidDel="00000000" w:rsidR="00000000" w:rsidRPr="00000000">
                      <w:rPr>
                        <w:b w:val="1"/>
                        <w:color w:val="a6a6a6"/>
                        <w:sz w:val="18"/>
                        <w:szCs w:val="18"/>
                        <w:rtl w:val="0"/>
                        <w:rPrChange w:author="USER" w:id="54" w:date="2022-09-08T11:09:00Z">
                          <w:rPr>
                            <w:b w:val="1"/>
                            <w:color w:val="a6a6a6"/>
                            <w:sz w:val="18"/>
                            <w:szCs w:val="18"/>
                            <w:highlight w:val="yellow"/>
                          </w:rPr>
                        </w:rPrChange>
                      </w:rPr>
                      <w:t xml:space="preserve">Imagen de muestra, tomada de: </w:t>
                    </w:r>
                  </w:sdtContent>
                </w:sdt>
                <w:hyperlink r:id="rId97">
                  <w:sdt>
                    <w:sdtPr>
                      <w:tag w:val="goog_rdk_396"/>
                    </w:sdtPr>
                    <w:sdtContent>
                      <w:r w:rsidDel="00000000" w:rsidR="00000000" w:rsidRPr="00000000">
                        <w:rPr>
                          <w:color w:val="0000a6"/>
                          <w:sz w:val="18"/>
                          <w:szCs w:val="18"/>
                          <w:u w:val="single"/>
                          <w:rtl w:val="0"/>
                          <w:rPrChange w:author="USER" w:id="54" w:date="2022-09-08T11:09:00Z">
                            <w:rPr>
                              <w:color w:val="0000a6"/>
                              <w:sz w:val="18"/>
                              <w:szCs w:val="18"/>
                              <w:highlight w:val="yellow"/>
                              <w:u w:val="single"/>
                            </w:rPr>
                          </w:rPrChange>
                        </w:rPr>
                        <w:t xml:space="preserve">https://www.freepik.es/foto-gratis/concepto-rendimiento-analisis-informacion-datos_16469936.htm#query=reportes%20en%20dispositivos%20m%C3%B3viles&amp;position=6&amp;from_view=search</w:t>
                      </w:r>
                    </w:sdtContent>
                  </w:sdt>
                </w:hyperlink>
                <w:sdt>
                  <w:sdtPr>
                    <w:tag w:val="goog_rdk_397"/>
                  </w:sdtPr>
                  <w:sdtContent>
                    <w:r w:rsidDel="00000000" w:rsidR="00000000" w:rsidRPr="00000000">
                      <w:rPr>
                        <w:color w:val="a6a6a6"/>
                        <w:sz w:val="18"/>
                        <w:szCs w:val="18"/>
                        <w:rtl w:val="0"/>
                        <w:rPrChange w:author="USER" w:id="54" w:date="2022-09-08T11:09:00Z">
                          <w:rPr>
                            <w:color w:val="a6a6a6"/>
                            <w:sz w:val="18"/>
                            <w:szCs w:val="18"/>
                            <w:highlight w:val="yellow"/>
                          </w:rPr>
                        </w:rPrChange>
                      </w:rPr>
                      <w:t xml:space="preserve"> </w:t>
                    </w:r>
                  </w:sdtContent>
                </w:sdt>
                <w:commentRangeEnd w:id="4"/>
                <w:r w:rsidDel="00000000" w:rsidR="00000000" w:rsidRPr="00000000">
                  <w:commentReference w:id="4"/>
                </w:r>
                <w:sdt>
                  <w:sdtPr>
                    <w:tag w:val="goog_rdk_398"/>
                  </w:sdtPr>
                  <w:sdtContent>
                    <w:r w:rsidDel="00000000" w:rsidR="00000000" w:rsidRPr="00000000">
                      <w:rPr>
                        <w:rtl w:val="0"/>
                      </w:rPr>
                    </w:r>
                  </w:sdtContent>
                </w:sdt>
              </w:p>
            </w:sdtContent>
          </w:sdt>
        </w:tc>
      </w:tr>
    </w:tbl>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b w:val="1"/>
        </w:rPr>
      </w:pPr>
      <w:sdt>
        <w:sdtPr>
          <w:tag w:val="goog_rdk_400"/>
        </w:sdtPr>
        <w:sdtContent>
          <w:r w:rsidDel="00000000" w:rsidR="00000000" w:rsidRPr="00000000">
            <w:rPr>
              <w:b w:val="1"/>
              <w:rtl w:val="0"/>
              <w:rPrChange w:author="USER" w:id="55" w:date="2022-09-08T11:09:00Z">
                <w:rPr>
                  <w:b w:val="1"/>
                  <w:highlight w:val="yellow"/>
                </w:rPr>
              </w:rPrChange>
            </w:rPr>
            <w:t xml:space="preserve">Anexo 4 – Infografía 2</w:t>
          </w:r>
        </w:sdtContent>
      </w:sdt>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pStyle w:val="Heading1"/>
        <w:numPr>
          <w:ilvl w:val="0"/>
          <w:numId w:val="8"/>
        </w:numPr>
        <w:ind w:left="432" w:hanging="432"/>
        <w:rPr>
          <w:b w:val="0"/>
          <w:sz w:val="28"/>
          <w:szCs w:val="28"/>
        </w:rPr>
      </w:pPr>
      <w:bookmarkStart w:colFirst="0" w:colLast="0" w:name="_heading=h.3o7alnk" w:id="25"/>
      <w:bookmarkEnd w:id="25"/>
      <w:r w:rsidDel="00000000" w:rsidR="00000000" w:rsidRPr="00000000">
        <w:rPr>
          <w:sz w:val="28"/>
          <w:szCs w:val="28"/>
          <w:rtl w:val="0"/>
        </w:rPr>
        <w:t xml:space="preserve">Generalidades: Herramienta inteligencia de negocio</w:t>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tbl>
      <w:tblPr>
        <w:tblStyle w:val="Table3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03">
            <w:pPr>
              <w:widowControl w:val="0"/>
              <w:rPr/>
            </w:pPr>
            <w:r w:rsidDel="00000000" w:rsidR="00000000" w:rsidRPr="00000000">
              <w:rPr>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04">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5">
            <w:pPr>
              <w:jc w:val="both"/>
              <w:rPr/>
            </w:pPr>
            <w:r w:rsidDel="00000000" w:rsidR="00000000" w:rsidRPr="00000000">
              <w:rPr>
                <w:rtl w:val="0"/>
              </w:rPr>
              <w:t xml:space="preserve">En términos generales, la inteligencia de negocio no es una tecnología o una serie de herramientas ya establecidas, es decir, todo depende de qué tan grande y compleja sea la organización y qué cantidad de datos fluyen en los sistemas.</w:t>
            </w:r>
          </w:p>
          <w:p w:rsidR="00000000" w:rsidDel="00000000" w:rsidP="00000000" w:rsidRDefault="00000000" w:rsidRPr="00000000" w14:paraId="00000306">
            <w:pPr>
              <w:jc w:val="both"/>
              <w:rPr/>
            </w:pPr>
            <w:r w:rsidDel="00000000" w:rsidR="00000000" w:rsidRPr="00000000">
              <w:rPr>
                <w:rtl w:val="0"/>
              </w:rPr>
              <w:t xml:space="preserve">Por lo que la inteligencia de negocio podría gestionarse desde la aplicación de Excel u Hojas de cálculo de Google hasta usar herramientas especializadas con proveedores, entre otros, como </w:t>
            </w:r>
            <w:r w:rsidDel="00000000" w:rsidR="00000000" w:rsidRPr="00000000">
              <w:rPr>
                <w:i w:val="1"/>
                <w:rtl w:val="0"/>
              </w:rPr>
              <w:t xml:space="preserve">Amazon Web Services</w:t>
            </w:r>
            <w:r w:rsidDel="00000000" w:rsidR="00000000" w:rsidRPr="00000000">
              <w:rPr>
                <w:rtl w:val="0"/>
              </w:rPr>
              <w:t xml:space="preserve"> o </w:t>
            </w:r>
            <w:r w:rsidDel="00000000" w:rsidR="00000000" w:rsidRPr="00000000">
              <w:rPr>
                <w:i w:val="1"/>
                <w:rtl w:val="0"/>
              </w:rPr>
              <w:t xml:space="preserve">Microsoft</w:t>
            </w:r>
            <w:r w:rsidDel="00000000" w:rsidR="00000000" w:rsidRPr="00000000">
              <w:rPr>
                <w:rtl w:val="0"/>
              </w:rPr>
              <w:t xml:space="preserve"> con sus opciones de </w:t>
            </w:r>
            <w:r w:rsidDel="00000000" w:rsidR="00000000" w:rsidRPr="00000000">
              <w:rPr>
                <w:i w:val="1"/>
                <w:rtl w:val="0"/>
              </w:rPr>
              <w:t xml:space="preserve">Azure</w:t>
            </w:r>
            <w:r w:rsidDel="00000000" w:rsidR="00000000" w:rsidRPr="00000000">
              <w:rPr>
                <w:rtl w:val="0"/>
              </w:rPr>
              <w:t xml:space="preserve"> que incluso podrían ser tan sencillas como complejas y costosas según la organización.</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8">
            <w:pPr>
              <w:jc w:val="both"/>
              <w:rPr/>
            </w:pPr>
            <w:r w:rsidDel="00000000" w:rsidR="00000000" w:rsidRPr="00000000">
              <w:rPr>
                <w:rtl w:val="0"/>
              </w:rPr>
              <w:t xml:space="preserve">Existen variadas herramientas para la inteligencia de negocios, en este componente formativo se trabajarán en una de las más populares de la marca Microsoft denominada </w:t>
            </w:r>
            <w:r w:rsidDel="00000000" w:rsidR="00000000" w:rsidRPr="00000000">
              <w:rPr>
                <w:i w:val="1"/>
                <w:rtl w:val="0"/>
              </w:rPr>
              <w:t xml:space="preserve">Power</w:t>
            </w:r>
            <w:r w:rsidDel="00000000" w:rsidR="00000000" w:rsidRPr="00000000">
              <w:rPr>
                <w:rtl w:val="0"/>
              </w:rPr>
              <w:t xml:space="preserve"> BI.</w:t>
            </w:r>
          </w:p>
          <w:p w:rsidR="00000000" w:rsidDel="00000000" w:rsidP="00000000" w:rsidRDefault="00000000" w:rsidRPr="00000000" w14:paraId="00000309">
            <w:pPr>
              <w:widowControl w:val="0"/>
              <w:jc w:val="both"/>
              <w:rPr/>
            </w:pPr>
            <w:r w:rsidDel="00000000" w:rsidR="00000000" w:rsidRPr="00000000">
              <w:rPr>
                <w:rtl w:val="0"/>
              </w:rPr>
            </w:r>
          </w:p>
        </w:tc>
      </w:tr>
    </w:tbl>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pStyle w:val="Heading2"/>
        <w:numPr>
          <w:ilvl w:val="1"/>
          <w:numId w:val="8"/>
        </w:numPr>
        <w:ind w:left="576" w:hanging="576"/>
        <w:rPr/>
      </w:pPr>
      <w:bookmarkStart w:colFirst="0" w:colLast="0" w:name="_heading=h.23ckvvd" w:id="19"/>
      <w:bookmarkEnd w:id="19"/>
      <w:r w:rsidDel="00000000" w:rsidR="00000000" w:rsidRPr="00000000">
        <w:rPr>
          <w:rtl w:val="0"/>
        </w:rPr>
        <w:t xml:space="preserve">Instalación</w:t>
      </w:r>
    </w:p>
    <w:p w:rsidR="00000000" w:rsidDel="00000000" w:rsidP="00000000" w:rsidRDefault="00000000" w:rsidRPr="00000000" w14:paraId="0000030D">
      <w:pPr>
        <w:pBdr>
          <w:top w:space="0" w:sz="0" w:val="nil"/>
          <w:left w:space="0" w:sz="0" w:val="nil"/>
          <w:bottom w:space="0" w:sz="0" w:val="nil"/>
          <w:right w:space="0" w:sz="0" w:val="nil"/>
          <w:between w:space="0" w:sz="0" w:val="nil"/>
        </w:pBdr>
        <w:ind w:left="792" w:firstLine="0"/>
        <w:rPr>
          <w:b w:val="1"/>
          <w:color w:val="000000"/>
        </w:rPr>
      </w:pPr>
      <w:r w:rsidDel="00000000" w:rsidR="00000000" w:rsidRPr="00000000">
        <w:rPr>
          <w:rtl w:val="0"/>
        </w:rPr>
      </w:r>
    </w:p>
    <w:tbl>
      <w:tblPr>
        <w:tblStyle w:val="Table31"/>
        <w:tblW w:w="13422.0" w:type="dxa"/>
        <w:jc w:val="left"/>
        <w:tblBorders>
          <w:top w:color="b8cce4" w:space="0" w:sz="4" w:val="single"/>
          <w:left w:color="b8cce4" w:space="0" w:sz="4" w:val="single"/>
          <w:bottom w:color="b8cce4" w:space="0" w:sz="4" w:val="single"/>
          <w:right w:color="b8cce4" w:space="0" w:sz="4" w:val="single"/>
          <w:insideH w:color="b8cce4" w:space="0" w:sz="4" w:val="single"/>
          <w:insideV w:color="b8cce4"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0E">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0F">
            <w:pPr>
              <w:jc w:val="both"/>
              <w:rPr/>
            </w:pPr>
            <w:r w:rsidDel="00000000" w:rsidR="00000000" w:rsidRPr="00000000">
              <w:rPr>
                <w:rtl w:val="0"/>
              </w:rPr>
              <w:t xml:space="preserve">Microsoft distribuye de manera gratuita la aplicación para conectar datos y generar reportes, esta aplicación se encuentra bajo el ecosistema de productividad Microsoft 365, la cual, se cobra solamente para algunas características extras, pero para efectos del aprendizaje, la versión descargable es suficiente y muy completa.</w:t>
            </w:r>
            <w:r w:rsidDel="00000000" w:rsidR="00000000" w:rsidRPr="00000000">
              <w:drawing>
                <wp:anchor allowOverlap="1" behindDoc="0" distB="0" distT="0" distL="114300" distR="114300" hidden="0" layoutInCell="1" locked="0" relativeHeight="0" simplePos="0">
                  <wp:simplePos x="0" y="0"/>
                  <wp:positionH relativeFrom="column">
                    <wp:posOffset>640</wp:posOffset>
                  </wp:positionH>
                  <wp:positionV relativeFrom="paragraph">
                    <wp:posOffset>3175</wp:posOffset>
                  </wp:positionV>
                  <wp:extent cx="1770096" cy="1704975"/>
                  <wp:effectExtent b="0" l="0" r="0" t="0"/>
                  <wp:wrapSquare wrapText="bothSides" distB="0" distT="0" distL="114300" distR="114300"/>
                  <wp:docPr id="575" name="image18.png"/>
                  <a:graphic>
                    <a:graphicData uri="http://schemas.openxmlformats.org/drawingml/2006/picture">
                      <pic:pic>
                        <pic:nvPicPr>
                          <pic:cNvPr id="0" name="image18.png"/>
                          <pic:cNvPicPr preferRelativeResize="0"/>
                        </pic:nvPicPr>
                        <pic:blipFill>
                          <a:blip r:embed="rId98"/>
                          <a:srcRect b="0" l="0" r="0" t="0"/>
                          <a:stretch>
                            <a:fillRect/>
                          </a:stretch>
                        </pic:blipFill>
                        <pic:spPr>
                          <a:xfrm>
                            <a:off x="0" y="0"/>
                            <a:ext cx="1770096" cy="1704975"/>
                          </a:xfrm>
                          <a:prstGeom prst="rect"/>
                          <a:ln/>
                        </pic:spPr>
                      </pic:pic>
                    </a:graphicData>
                  </a:graphic>
                </wp:anchor>
              </w:drawing>
            </w:r>
          </w:p>
          <w:p w:rsidR="00000000" w:rsidDel="00000000" w:rsidP="00000000" w:rsidRDefault="00000000" w:rsidRPr="00000000" w14:paraId="00000310">
            <w:pPr>
              <w:jc w:val="both"/>
              <w:rPr/>
            </w:pPr>
            <w:r w:rsidDel="00000000" w:rsidR="00000000" w:rsidRPr="00000000">
              <w:rPr>
                <w:rtl w:val="0"/>
              </w:rPr>
            </w:r>
          </w:p>
          <w:p w:rsidR="00000000" w:rsidDel="00000000" w:rsidP="00000000" w:rsidRDefault="00000000" w:rsidRPr="00000000" w14:paraId="00000311">
            <w:pPr>
              <w:jc w:val="both"/>
              <w:rPr/>
            </w:pPr>
            <w:r w:rsidDel="00000000" w:rsidR="00000000" w:rsidRPr="00000000">
              <w:rPr>
                <w:rtl w:val="0"/>
              </w:rPr>
              <w:t xml:space="preserve">Para su descarga se debe abrir en el navegador el centro de descarga de Microsoft, </w:t>
            </w:r>
          </w:p>
          <w:p w:rsidR="00000000" w:rsidDel="00000000" w:rsidP="00000000" w:rsidRDefault="00000000" w:rsidRPr="00000000" w14:paraId="00000312">
            <w:pPr>
              <w:jc w:val="both"/>
              <w:rPr>
                <w:i w:val="1"/>
              </w:rPr>
            </w:pPr>
            <w:hyperlink r:id="rId99">
              <w:r w:rsidDel="00000000" w:rsidR="00000000" w:rsidRPr="00000000">
                <w:rPr>
                  <w:color w:val="0000ff"/>
                  <w:u w:val="single"/>
                  <w:rtl w:val="0"/>
                </w:rPr>
                <w:t xml:space="preserve">https://www.microsoft.com/es-ES/download</w:t>
              </w:r>
            </w:hyperlink>
            <w:r w:rsidDel="00000000" w:rsidR="00000000" w:rsidRPr="00000000">
              <w:rPr>
                <w:rtl w:val="0"/>
              </w:rPr>
              <w:t xml:space="preserve">  luego dar clic en la opción </w:t>
            </w:r>
            <w:r w:rsidDel="00000000" w:rsidR="00000000" w:rsidRPr="00000000">
              <w:rPr>
                <w:i w:val="1"/>
                <w:rtl w:val="0"/>
              </w:rPr>
              <w:t xml:space="preserve">Office</w:t>
            </w:r>
            <w:r w:rsidDel="00000000" w:rsidR="00000000" w:rsidRPr="00000000">
              <w:rPr>
                <w:rtl w:val="0"/>
              </w:rPr>
              <w:t xml:space="preserve">, y luego en </w:t>
            </w:r>
            <w:r w:rsidDel="00000000" w:rsidR="00000000" w:rsidRPr="00000000">
              <w:rPr>
                <w:i w:val="1"/>
                <w:rtl w:val="0"/>
              </w:rPr>
              <w:t xml:space="preserve">Microsoft Power BI Desktop</w:t>
            </w:r>
          </w:p>
          <w:p w:rsidR="00000000" w:rsidDel="00000000" w:rsidP="00000000" w:rsidRDefault="00000000" w:rsidRPr="00000000" w14:paraId="00000313">
            <w:pPr>
              <w:jc w:val="both"/>
              <w:rPr>
                <w:i w:val="1"/>
              </w:rPr>
            </w:pPr>
            <w:r w:rsidDel="00000000" w:rsidR="00000000" w:rsidRPr="00000000">
              <w:rPr>
                <w:rtl w:val="0"/>
              </w:rPr>
            </w:r>
          </w:p>
          <w:p w:rsidR="00000000" w:rsidDel="00000000" w:rsidP="00000000" w:rsidRDefault="00000000" w:rsidRPr="00000000" w14:paraId="00000314">
            <w:pPr>
              <w:rPr>
                <w:i w:val="1"/>
                <w:color w:val="bfbfbf"/>
              </w:rPr>
            </w:pPr>
            <w:r w:rsidDel="00000000" w:rsidR="00000000" w:rsidRPr="00000000">
              <w:rPr>
                <w:rtl w:val="0"/>
              </w:rPr>
            </w:r>
          </w:p>
          <w:p w:rsidR="00000000" w:rsidDel="00000000" w:rsidP="00000000" w:rsidRDefault="00000000" w:rsidRPr="00000000" w14:paraId="00000315">
            <w:pPr>
              <w:rPr>
                <w:i w:val="1"/>
                <w:color w:val="bfbfbf"/>
              </w:rPr>
            </w:pPr>
            <w:r w:rsidDel="00000000" w:rsidR="00000000" w:rsidRPr="00000000">
              <w:rPr>
                <w:rtl w:val="0"/>
              </w:rPr>
            </w:r>
          </w:p>
          <w:sdt>
            <w:sdtPr>
              <w:tag w:val="goog_rdk_403"/>
            </w:sdtPr>
            <w:sdtContent>
              <w:p w:rsidR="00000000" w:rsidDel="00000000" w:rsidP="00000000" w:rsidRDefault="00000000" w:rsidRPr="00000000" w14:paraId="00000316">
                <w:pPr>
                  <w:widowControl w:val="0"/>
                  <w:rPr>
                    <w:b w:val="1"/>
                    <w:color w:val="a6a6a6"/>
                    <w:sz w:val="18"/>
                    <w:szCs w:val="18"/>
                    <w:rPrChange w:author="USER" w:id="56" w:date="2022-09-08T11:09:00Z">
                      <w:rPr>
                        <w:b w:val="1"/>
                        <w:color w:val="a6a6a6"/>
                        <w:sz w:val="18"/>
                        <w:szCs w:val="18"/>
                        <w:highlight w:val="yellow"/>
                      </w:rPr>
                    </w:rPrChange>
                  </w:rPr>
                </w:pPr>
                <w:sdt>
                  <w:sdtPr>
                    <w:tag w:val="goog_rdk_401"/>
                  </w:sdtPr>
                  <w:sdtContent>
                    <w:r w:rsidDel="00000000" w:rsidR="00000000" w:rsidRPr="00000000">
                      <w:rPr>
                        <w:sz w:val="16"/>
                        <w:szCs w:val="16"/>
                        <w:rtl w:val="0"/>
                        <w:rPrChange w:author="USER" w:id="56" w:date="2022-09-08T11:09:00Z">
                          <w:rPr>
                            <w:sz w:val="16"/>
                            <w:szCs w:val="16"/>
                            <w:highlight w:val="yellow"/>
                          </w:rPr>
                        </w:rPrChange>
                      </w:rPr>
                      <w:t xml:space="preserve">Imagen: 228131_i141</w:t>
                    </w:r>
                  </w:sdtContent>
                </w:sdt>
                <w:sdt>
                  <w:sdtPr>
                    <w:tag w:val="goog_rdk_402"/>
                  </w:sdtPr>
                  <w:sdtContent>
                    <w:r w:rsidDel="00000000" w:rsidR="00000000" w:rsidRPr="00000000">
                      <w:rPr>
                        <w:rtl w:val="0"/>
                      </w:rPr>
                    </w:r>
                  </w:sdtContent>
                </w:sdt>
              </w:p>
            </w:sdtContent>
          </w:sdt>
          <w:sdt>
            <w:sdtPr>
              <w:tag w:val="goog_rdk_405"/>
            </w:sdtPr>
            <w:sdtContent>
              <w:p w:rsidR="00000000" w:rsidDel="00000000" w:rsidP="00000000" w:rsidRDefault="00000000" w:rsidRPr="00000000" w14:paraId="00000317">
                <w:pPr>
                  <w:rPr>
                    <w:i w:val="1"/>
                    <w:color w:val="bfbfbf"/>
                    <w:rPrChange w:author="USER" w:id="56" w:date="2022-09-08T11:09:00Z">
                      <w:rPr>
                        <w:i w:val="1"/>
                        <w:color w:val="bfbfbf"/>
                        <w:highlight w:val="yellow"/>
                      </w:rPr>
                    </w:rPrChange>
                  </w:rPr>
                </w:pPr>
                <w:sdt>
                  <w:sdtPr>
                    <w:tag w:val="goog_rdk_404"/>
                  </w:sdtPr>
                  <w:sdtContent>
                    <w:r w:rsidDel="00000000" w:rsidR="00000000" w:rsidRPr="00000000">
                      <w:rPr>
                        <w:i w:val="1"/>
                        <w:color w:val="bfbfbf"/>
                        <w:rtl w:val="0"/>
                        <w:rPrChange w:author="USER" w:id="56" w:date="2022-09-08T11:09:00Z">
                          <w:rPr>
                            <w:i w:val="1"/>
                            <w:color w:val="bfbfbf"/>
                            <w:highlight w:val="yellow"/>
                          </w:rPr>
                        </w:rPrChange>
                      </w:rPr>
                      <w:t xml:space="preserve">Imagen: Logo de Power BI</w:t>
                    </w:r>
                  </w:sdtContent>
                </w:sdt>
              </w:p>
            </w:sdtContent>
          </w:sdt>
          <w:sdt>
            <w:sdtPr>
              <w:tag w:val="goog_rdk_407"/>
            </w:sdtPr>
            <w:sdtContent>
              <w:p w:rsidR="00000000" w:rsidDel="00000000" w:rsidP="00000000" w:rsidRDefault="00000000" w:rsidRPr="00000000" w14:paraId="00000318">
                <w:pPr>
                  <w:rPr>
                    <w:i w:val="1"/>
                    <w:color w:val="bfbfbf"/>
                    <w:rPrChange w:author="USER" w:id="56" w:date="2022-09-08T11:09:00Z">
                      <w:rPr>
                        <w:i w:val="1"/>
                        <w:color w:val="bfbfbf"/>
                        <w:highlight w:val="yellow"/>
                      </w:rPr>
                    </w:rPrChange>
                  </w:rPr>
                </w:pPr>
                <w:sdt>
                  <w:sdtPr>
                    <w:tag w:val="goog_rdk_406"/>
                  </w:sdtPr>
                  <w:sdtContent>
                    <w:r w:rsidDel="00000000" w:rsidR="00000000" w:rsidRPr="00000000">
                      <w:rPr>
                        <w:i w:val="1"/>
                        <w:color w:val="bfbfbf"/>
                        <w:rtl w:val="0"/>
                        <w:rPrChange w:author="USER" w:id="56" w:date="2022-09-08T11:09:00Z">
                          <w:rPr>
                            <w:i w:val="1"/>
                            <w:color w:val="bfbfbf"/>
                            <w:highlight w:val="yellow"/>
                          </w:rPr>
                        </w:rPrChange>
                      </w:rPr>
                      <w:t xml:space="preserve">Imagen de muestra, tomada de: https://teorema-rd.com/producto/curso-da-100t00-a-analyzing-data-with-powerbi</w:t>
                    </w:r>
                  </w:sdtContent>
                </w:sdt>
              </w:p>
            </w:sdtContent>
          </w:sdt>
        </w:tc>
      </w:tr>
    </w:tbl>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tbl>
      <w:tblPr>
        <w:tblStyle w:val="Table32"/>
        <w:tblW w:w="13422.0" w:type="dxa"/>
        <w:jc w:val="left"/>
        <w:tblBorders>
          <w:top w:color="b8cce4" w:space="0" w:sz="4" w:val="single"/>
          <w:left w:color="b8cce4" w:space="0" w:sz="4" w:val="single"/>
          <w:bottom w:color="b8cce4" w:space="0" w:sz="4" w:val="single"/>
          <w:right w:color="b8cce4" w:space="0" w:sz="4" w:val="single"/>
          <w:insideH w:color="b8cce4" w:space="0" w:sz="4" w:val="single"/>
          <w:insideV w:color="b8cce4"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1B">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1C">
            <w:pPr>
              <w:rPr/>
            </w:pPr>
            <w:r w:rsidDel="00000000" w:rsidR="00000000" w:rsidRPr="00000000">
              <w:rPr>
                <w:rtl w:val="0"/>
              </w:rPr>
              <w:t xml:space="preserve">En el siguiente video podrá aprender cómo se realiza la instalación del componente.</w:t>
            </w:r>
          </w:p>
        </w:tc>
      </w:tr>
    </w:tbl>
    <w:p w:rsidR="00000000" w:rsidDel="00000000" w:rsidP="00000000" w:rsidRDefault="00000000" w:rsidRPr="00000000" w14:paraId="0000031D">
      <w:pPr>
        <w:rPr/>
      </w:pPr>
      <w:r w:rsidDel="00000000" w:rsidR="00000000" w:rsidRPr="00000000">
        <w:rPr>
          <w:rtl w:val="0"/>
        </w:rPr>
      </w:r>
    </w:p>
    <w:sdt>
      <w:sdtPr>
        <w:tag w:val="goog_rdk_409"/>
      </w:sdtPr>
      <w:sdtContent>
        <w:p w:rsidR="00000000" w:rsidDel="00000000" w:rsidP="00000000" w:rsidRDefault="00000000" w:rsidRPr="00000000" w14:paraId="0000031E">
          <w:pPr>
            <w:rPr>
              <w:b w:val="1"/>
              <w:rPrChange w:author="USER" w:id="57" w:date="2022-09-08T11:09:00Z">
                <w:rPr>
                  <w:b w:val="1"/>
                  <w:highlight w:val="yellow"/>
                </w:rPr>
              </w:rPrChange>
            </w:rPr>
          </w:pPr>
          <w:sdt>
            <w:sdtPr>
              <w:tag w:val="goog_rdk_408"/>
            </w:sdtPr>
            <w:sdtContent>
              <w:r w:rsidDel="00000000" w:rsidR="00000000" w:rsidRPr="00000000">
                <w:rPr>
                  <w:b w:val="1"/>
                  <w:rtl w:val="0"/>
                  <w:rPrChange w:author="USER" w:id="57" w:date="2022-09-08T11:09:00Z">
                    <w:rPr>
                      <w:b w:val="1"/>
                      <w:highlight w:val="yellow"/>
                    </w:rPr>
                  </w:rPrChange>
                </w:rPr>
                <w:t xml:space="preserve">Ver Anexo 5 – CF10_ guion Video temático</w:t>
              </w:r>
            </w:sdtContent>
          </w:sdt>
        </w:p>
      </w:sdtContent>
    </w:sdt>
    <w:p w:rsidR="00000000" w:rsidDel="00000000" w:rsidP="00000000" w:rsidRDefault="00000000" w:rsidRPr="00000000" w14:paraId="0000031F">
      <w:pPr>
        <w:rPr>
          <w:b w:val="1"/>
        </w:rPr>
      </w:pPr>
      <w:r w:rsidDel="00000000" w:rsidR="00000000" w:rsidRPr="00000000">
        <w:rPr>
          <w:rtl w:val="0"/>
        </w:rPr>
      </w:r>
    </w:p>
    <w:p w:rsidR="00000000" w:rsidDel="00000000" w:rsidP="00000000" w:rsidRDefault="00000000" w:rsidRPr="00000000" w14:paraId="00000320">
      <w:pPr>
        <w:pStyle w:val="Heading2"/>
        <w:numPr>
          <w:ilvl w:val="1"/>
          <w:numId w:val="8"/>
        </w:numPr>
        <w:ind w:left="576" w:hanging="576"/>
        <w:rPr>
          <w:highlight w:val="yellow"/>
        </w:rPr>
      </w:pPr>
      <w:bookmarkStart w:colFirst="0" w:colLast="0" w:name="_heading=h.ihv636" w:id="26"/>
      <w:bookmarkEnd w:id="26"/>
      <w:sdt>
        <w:sdtPr>
          <w:tag w:val="goog_rdk_410"/>
        </w:sdtPr>
        <w:sdtContent>
          <w:commentRangeStart w:id="5"/>
        </w:sdtContent>
      </w:sdt>
      <w:r w:rsidDel="00000000" w:rsidR="00000000" w:rsidRPr="00000000">
        <w:rPr>
          <w:highlight w:val="yellow"/>
          <w:rtl w:val="0"/>
        </w:rPr>
        <w:t xml:space="preserve">Reportes (</w:t>
      </w:r>
      <w:r w:rsidDel="00000000" w:rsidR="00000000" w:rsidRPr="00000000">
        <w:rPr>
          <w:i w:val="1"/>
          <w:highlight w:val="yellow"/>
          <w:rtl w:val="0"/>
        </w:rPr>
        <w:t xml:space="preserve">Data Source</w:t>
      </w:r>
      <w:r w:rsidDel="00000000" w:rsidR="00000000" w:rsidRPr="00000000">
        <w:rPr>
          <w:highlight w:val="yellow"/>
          <w:rtl w:val="0"/>
        </w:rPr>
        <w:t xml:space="preserve">)</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321">
      <w:pPr>
        <w:rPr>
          <w:b w:val="1"/>
        </w:rPr>
      </w:pPr>
      <w:r w:rsidDel="00000000" w:rsidR="00000000" w:rsidRPr="00000000">
        <w:rPr>
          <w:rtl w:val="0"/>
        </w:rPr>
      </w:r>
    </w:p>
    <w:tbl>
      <w:tblPr>
        <w:tblStyle w:val="Table33"/>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4694"/>
        <w:gridCol w:w="7184"/>
        <w:tblGridChange w:id="0">
          <w:tblGrid>
            <w:gridCol w:w="1533"/>
            <w:gridCol w:w="4694"/>
            <w:gridCol w:w="7184"/>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2">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23">
            <w:pPr>
              <w:pStyle w:val="Title"/>
              <w:widowControl w:val="0"/>
              <w:spacing w:line="240" w:lineRule="auto"/>
              <w:jc w:val="center"/>
              <w:rPr>
                <w:sz w:val="22"/>
                <w:szCs w:val="22"/>
              </w:rPr>
            </w:pPr>
            <w:bookmarkStart w:colFirst="0" w:colLast="0" w:name="_heading=h.32hioqz" w:id="27"/>
            <w:bookmarkEnd w:id="27"/>
            <w:r w:rsidDel="00000000" w:rsidR="00000000" w:rsidRPr="00000000">
              <w:rPr>
                <w:sz w:val="22"/>
                <w:szCs w:val="22"/>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5">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26">
            <w:pPr>
              <w:widowControl w:val="0"/>
              <w:jc w:val="both"/>
              <w:rPr/>
            </w:pPr>
            <w:r w:rsidDel="00000000" w:rsidR="00000000" w:rsidRPr="00000000">
              <w:rPr>
                <w:rtl w:val="0"/>
              </w:rPr>
              <w:t xml:space="preserve">Este tipo de aplicaciones pueden ser muy fáciles y básicas, aunque también se podrán desarrollar </w:t>
            </w:r>
            <w:r w:rsidDel="00000000" w:rsidR="00000000" w:rsidRPr="00000000">
              <w:rPr>
                <w:i w:val="1"/>
                <w:rtl w:val="0"/>
              </w:rPr>
              <w:t xml:space="preserve">dashboard</w:t>
            </w:r>
            <w:r w:rsidDel="00000000" w:rsidR="00000000" w:rsidRPr="00000000">
              <w:rPr>
                <w:rtl w:val="0"/>
              </w:rPr>
              <w:t xml:space="preserve"> tan complejos y robustos según el nivel de conocimiento de las herramientas. </w:t>
            </w:r>
          </w:p>
          <w:p w:rsidR="00000000" w:rsidDel="00000000" w:rsidP="00000000" w:rsidRDefault="00000000" w:rsidRPr="00000000" w14:paraId="00000327">
            <w:pPr>
              <w:widowControl w:val="0"/>
              <w:jc w:val="both"/>
              <w:rPr/>
            </w:pPr>
            <w:r w:rsidDel="00000000" w:rsidR="00000000" w:rsidRPr="00000000">
              <w:rPr>
                <w:rtl w:val="0"/>
              </w:rPr>
            </w:r>
          </w:p>
          <w:p w:rsidR="00000000" w:rsidDel="00000000" w:rsidP="00000000" w:rsidRDefault="00000000" w:rsidRPr="00000000" w14:paraId="00000328">
            <w:pPr>
              <w:widowControl w:val="0"/>
              <w:spacing w:line="240" w:lineRule="auto"/>
              <w:rPr/>
            </w:pPr>
            <w:r w:rsidDel="00000000" w:rsidR="00000000" w:rsidRPr="00000000">
              <w:rPr>
                <w:rtl w:val="0"/>
              </w:rPr>
              <w:t xml:space="preserve">En este apartado, se tratarán los reportes de manera resumida: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A">
            <w:pPr>
              <w:widowControl w:val="0"/>
              <w:spacing w:line="240" w:lineRule="auto"/>
              <w:rPr>
                <w:b w:val="1"/>
              </w:rPr>
            </w:pPr>
            <w:r w:rsidDel="00000000" w:rsidR="00000000" w:rsidRPr="00000000">
              <w:rPr>
                <w:b w:val="1"/>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spacing w:line="240" w:lineRule="auto"/>
              <w:rPr>
                <w:b w:val="1"/>
              </w:rPr>
            </w:pPr>
            <w:r w:rsidDel="00000000" w:rsidR="00000000" w:rsidRPr="00000000">
              <w:rPr>
                <w:b w:val="1"/>
                <w:rtl w:val="0"/>
              </w:rPr>
              <w:t xml:space="preserve">Aplicaciones</w:t>
            </w:r>
          </w:p>
          <w:p w:rsidR="00000000" w:rsidDel="00000000" w:rsidP="00000000" w:rsidRDefault="00000000" w:rsidRPr="00000000" w14:paraId="0000032C">
            <w:pPr>
              <w:jc w:val="both"/>
              <w:rPr/>
            </w:pPr>
            <w:r w:rsidDel="00000000" w:rsidR="00000000" w:rsidRPr="00000000">
              <w:rPr>
                <w:rtl w:val="0"/>
              </w:rPr>
              <w:t xml:space="preserve">Las aplicaciones de visualización de datos profesionales; por lo general no hacen todo en una misma aplicación, sino que trabajan varios programas que se pueden conectar entre sí. </w:t>
            </w:r>
          </w:p>
          <w:p w:rsidR="00000000" w:rsidDel="00000000" w:rsidP="00000000" w:rsidRDefault="00000000" w:rsidRPr="00000000" w14:paraId="0000032D">
            <w:pPr>
              <w:widowControl w:val="0"/>
              <w:spacing w:line="240" w:lineRule="auto"/>
              <w:rPr/>
            </w:pPr>
            <w:r w:rsidDel="00000000" w:rsidR="00000000" w:rsidRPr="00000000">
              <w:rPr>
                <w:rtl w:val="0"/>
              </w:rPr>
            </w:r>
          </w:p>
          <w:p w:rsidR="00000000" w:rsidDel="00000000" w:rsidP="00000000" w:rsidRDefault="00000000" w:rsidRPr="00000000" w14:paraId="0000032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sdt>
            <w:sdtPr>
              <w:tag w:val="goog_rdk_412"/>
            </w:sdtPr>
            <w:sdtContent>
              <w:p w:rsidR="00000000" w:rsidDel="00000000" w:rsidP="00000000" w:rsidRDefault="00000000" w:rsidRPr="00000000" w14:paraId="0000032F">
                <w:pPr>
                  <w:widowControl w:val="0"/>
                  <w:jc w:val="both"/>
                  <w:rPr>
                    <w:b w:val="1"/>
                    <w:rPrChange w:author="USER" w:id="58" w:date="2022-09-08T11:09:00Z">
                      <w:rPr>
                        <w:b w:val="1"/>
                        <w:highlight w:val="yellow"/>
                      </w:rPr>
                    </w:rPrChange>
                  </w:rPr>
                </w:pPr>
                <w:r w:rsidDel="00000000" w:rsidR="00000000" w:rsidRPr="00000000">
                  <w:rPr>
                    <w:highlight w:val="yellow"/>
                  </w:rPr>
                  <w:drawing>
                    <wp:inline distB="0" distT="0" distL="0" distR="0">
                      <wp:extent cx="2441499" cy="1739136"/>
                      <wp:effectExtent b="0" l="0" r="0" t="0"/>
                      <wp:docPr id="577" name="image33.png"/>
                      <a:graphic>
                        <a:graphicData uri="http://schemas.openxmlformats.org/drawingml/2006/picture">
                          <pic:pic>
                            <pic:nvPicPr>
                              <pic:cNvPr id="0" name="image33.png"/>
                              <pic:cNvPicPr preferRelativeResize="0"/>
                            </pic:nvPicPr>
                            <pic:blipFill>
                              <a:blip r:embed="rId100"/>
                              <a:srcRect b="0" l="0" r="0" t="0"/>
                              <a:stretch>
                                <a:fillRect/>
                              </a:stretch>
                            </pic:blipFill>
                            <pic:spPr>
                              <a:xfrm>
                                <a:off x="0" y="0"/>
                                <a:ext cx="2441499" cy="1739136"/>
                              </a:xfrm>
                              <a:prstGeom prst="rect"/>
                              <a:ln/>
                            </pic:spPr>
                          </pic:pic>
                        </a:graphicData>
                      </a:graphic>
                    </wp:inline>
                  </w:drawing>
                </w:r>
                <w:sdt>
                  <w:sdtPr>
                    <w:tag w:val="goog_rdk_411"/>
                  </w:sdtPr>
                  <w:sdtContent>
                    <w:r w:rsidDel="00000000" w:rsidR="00000000" w:rsidRPr="00000000">
                      <w:rPr>
                        <w:rtl w:val="0"/>
                      </w:rPr>
                    </w:r>
                  </w:sdtContent>
                </w:sdt>
              </w:p>
            </w:sdtContent>
          </w:sdt>
          <w:sdt>
            <w:sdtPr>
              <w:tag w:val="goog_rdk_415"/>
            </w:sdtPr>
            <w:sdtContent>
              <w:p w:rsidR="00000000" w:rsidDel="00000000" w:rsidP="00000000" w:rsidRDefault="00000000" w:rsidRPr="00000000" w14:paraId="00000330">
                <w:pPr>
                  <w:widowControl w:val="0"/>
                  <w:rPr>
                    <w:b w:val="1"/>
                    <w:color w:val="a6a6a6"/>
                    <w:sz w:val="18"/>
                    <w:szCs w:val="18"/>
                    <w:rPrChange w:author="USER" w:id="58" w:date="2022-09-08T11:09:00Z">
                      <w:rPr>
                        <w:b w:val="1"/>
                        <w:color w:val="a6a6a6"/>
                        <w:sz w:val="18"/>
                        <w:szCs w:val="18"/>
                        <w:highlight w:val="yellow"/>
                      </w:rPr>
                    </w:rPrChange>
                  </w:rPr>
                </w:pPr>
                <w:sdt>
                  <w:sdtPr>
                    <w:tag w:val="goog_rdk_413"/>
                  </w:sdtPr>
                  <w:sdtContent>
                    <w:r w:rsidDel="00000000" w:rsidR="00000000" w:rsidRPr="00000000">
                      <w:rPr>
                        <w:sz w:val="16"/>
                        <w:szCs w:val="16"/>
                        <w:rtl w:val="0"/>
                        <w:rPrChange w:author="USER" w:id="58" w:date="2022-09-08T11:09:00Z">
                          <w:rPr>
                            <w:sz w:val="16"/>
                            <w:szCs w:val="16"/>
                            <w:highlight w:val="yellow"/>
                          </w:rPr>
                        </w:rPrChange>
                      </w:rPr>
                      <w:t xml:space="preserve">Imagen: 228131_i142</w:t>
                    </w:r>
                  </w:sdtContent>
                </w:sdt>
                <w:r w:rsidDel="00000000" w:rsidR="00000000" w:rsidRPr="00000000">
                  <w:rPr>
                    <w:rtl w:val="0"/>
                  </w:rPr>
                  <w:t xml:space="preserve">     </w:t>
                </w:r>
                <w:sdt>
                  <w:sdtPr>
                    <w:tag w:val="goog_rdk_414"/>
                  </w:sdtPr>
                  <w:sdtContent>
                    <w:r w:rsidDel="00000000" w:rsidR="00000000" w:rsidRPr="00000000">
                      <w:rPr>
                        <w:rtl w:val="0"/>
                      </w:rPr>
                    </w:r>
                  </w:sdtContent>
                </w:sdt>
              </w:p>
            </w:sdtContent>
          </w:sdt>
          <w:sdt>
            <w:sdtPr>
              <w:tag w:val="goog_rdk_417"/>
            </w:sdtPr>
            <w:sdtContent>
              <w:p w:rsidR="00000000" w:rsidDel="00000000" w:rsidP="00000000" w:rsidRDefault="00000000" w:rsidRPr="00000000" w14:paraId="00000331">
                <w:pPr>
                  <w:widowControl w:val="0"/>
                  <w:jc w:val="both"/>
                  <w:rPr>
                    <w:b w:val="1"/>
                    <w:color w:val="a6a6a6"/>
                    <w:sz w:val="18"/>
                    <w:szCs w:val="18"/>
                    <w:rPrChange w:author="USER" w:id="58" w:date="2022-09-08T11:09:00Z">
                      <w:rPr>
                        <w:b w:val="1"/>
                        <w:color w:val="a6a6a6"/>
                        <w:sz w:val="18"/>
                        <w:szCs w:val="18"/>
                        <w:highlight w:val="yellow"/>
                      </w:rPr>
                    </w:rPrChange>
                  </w:rPr>
                </w:pPr>
                <w:sdt>
                  <w:sdtPr>
                    <w:tag w:val="goog_rdk_416"/>
                  </w:sdtPr>
                  <w:sdtContent>
                    <w:r w:rsidDel="00000000" w:rsidR="00000000" w:rsidRPr="00000000">
                      <w:rPr>
                        <w:b w:val="1"/>
                        <w:color w:val="a6a6a6"/>
                        <w:sz w:val="18"/>
                        <w:szCs w:val="18"/>
                        <w:rtl w:val="0"/>
                        <w:rPrChange w:author="USER" w:id="58" w:date="2022-09-08T11:09:00Z">
                          <w:rPr>
                            <w:b w:val="1"/>
                            <w:color w:val="a6a6a6"/>
                            <w:sz w:val="18"/>
                            <w:szCs w:val="18"/>
                            <w:highlight w:val="yellow"/>
                          </w:rPr>
                        </w:rPrChange>
                      </w:rPr>
                      <w:t xml:space="preserve">Visualización de datos</w:t>
                    </w:r>
                  </w:sdtContent>
                </w:sdt>
              </w:p>
            </w:sdtContent>
          </w:sdt>
          <w:sdt>
            <w:sdtPr>
              <w:tag w:val="goog_rdk_419"/>
            </w:sdtPr>
            <w:sdtContent>
              <w:p w:rsidR="00000000" w:rsidDel="00000000" w:rsidP="00000000" w:rsidRDefault="00000000" w:rsidRPr="00000000" w14:paraId="00000332">
                <w:pPr>
                  <w:widowControl w:val="0"/>
                  <w:jc w:val="both"/>
                  <w:rPr>
                    <w:b w:val="1"/>
                    <w:color w:val="a6a6a6"/>
                    <w:sz w:val="18"/>
                    <w:szCs w:val="18"/>
                    <w:rPrChange w:author="USER" w:id="58" w:date="2022-09-08T11:09:00Z">
                      <w:rPr>
                        <w:b w:val="1"/>
                        <w:color w:val="a6a6a6"/>
                        <w:sz w:val="18"/>
                        <w:szCs w:val="18"/>
                        <w:highlight w:val="yellow"/>
                      </w:rPr>
                    </w:rPrChange>
                  </w:rPr>
                </w:pPr>
                <w:sdt>
                  <w:sdtPr>
                    <w:tag w:val="goog_rdk_418"/>
                  </w:sdtPr>
                  <w:sdtContent>
                    <w:r w:rsidDel="00000000" w:rsidR="00000000" w:rsidRPr="00000000">
                      <w:rPr>
                        <w:b w:val="1"/>
                        <w:color w:val="a6a6a6"/>
                        <w:sz w:val="18"/>
                        <w:szCs w:val="18"/>
                        <w:rtl w:val="0"/>
                        <w:rPrChange w:author="USER" w:id="58" w:date="2022-09-08T11:09:00Z">
                          <w:rPr>
                            <w:b w:val="1"/>
                            <w:color w:val="a6a6a6"/>
                            <w:sz w:val="18"/>
                            <w:szCs w:val="18"/>
                            <w:highlight w:val="yellow"/>
                          </w:rPr>
                        </w:rPrChange>
                      </w:rPr>
                      <w:t xml:space="preserve">Imagen de muestra que representa diversas formas de representación de datos.</w:t>
                    </w:r>
                  </w:sdtContent>
                </w:sdt>
              </w:p>
            </w:sdtContent>
          </w:sdt>
          <w:p w:rsidR="00000000" w:rsidDel="00000000" w:rsidP="00000000" w:rsidRDefault="00000000" w:rsidRPr="00000000" w14:paraId="00000333">
            <w:pPr>
              <w:widowControl w:val="0"/>
              <w:spacing w:line="240" w:lineRule="auto"/>
              <w:rPr/>
            </w:pPr>
            <w:sdt>
              <w:sdtPr>
                <w:tag w:val="goog_rdk_420"/>
              </w:sdtPr>
              <w:sdtContent>
                <w:r w:rsidDel="00000000" w:rsidR="00000000" w:rsidRPr="00000000">
                  <w:rPr>
                    <w:color w:val="a6a6a6"/>
                    <w:sz w:val="18"/>
                    <w:szCs w:val="18"/>
                    <w:rtl w:val="0"/>
                    <w:rPrChange w:author="USER" w:id="58" w:date="2022-09-08T11:09:00Z">
                      <w:rPr>
                        <w:color w:val="a6a6a6"/>
                        <w:sz w:val="18"/>
                        <w:szCs w:val="18"/>
                        <w:highlight w:val="yellow"/>
                      </w:rPr>
                    </w:rPrChange>
                  </w:rPr>
                  <w:t xml:space="preserve">Tomada de: </w:t>
                </w:r>
              </w:sdtContent>
            </w:sdt>
            <w:hyperlink r:id="rId101">
              <w:sdt>
                <w:sdtPr>
                  <w:tag w:val="goog_rdk_421"/>
                </w:sdtPr>
                <w:sdtContent>
                  <w:r w:rsidDel="00000000" w:rsidR="00000000" w:rsidRPr="00000000">
                    <w:rPr>
                      <w:color w:val="0000a6"/>
                      <w:sz w:val="12"/>
                      <w:szCs w:val="12"/>
                      <w:u w:val="single"/>
                      <w:rtl w:val="0"/>
                      <w:rPrChange w:author="USER" w:id="58" w:date="2022-09-08T11:09:00Z">
                        <w:rPr>
                          <w:color w:val="0000a6"/>
                          <w:sz w:val="12"/>
                          <w:szCs w:val="12"/>
                          <w:highlight w:val="yellow"/>
                          <w:u w:val="single"/>
                        </w:rPr>
                      </w:rPrChange>
                    </w:rPr>
                    <w:t xml:space="preserve">https://www.freepik.es/vector-gratis/sistema-i nterfaces-manipulacion-directa-maquina-humana-holografica-composicion-isometrica-comunicacion-analisis-transferencia-datos-grandes_7380081.htm#query=visualizaci%C3%B3n%20de%20datos&amp;position=4&amp;from_view=search</w:t>
                  </w:r>
                </w:sdtContent>
              </w:sdt>
            </w:hyperlink>
            <w:sdt>
              <w:sdtPr>
                <w:tag w:val="goog_rdk_422"/>
              </w:sdtPr>
              <w:sdtContent>
                <w:r w:rsidDel="00000000" w:rsidR="00000000" w:rsidRPr="00000000">
                  <w:rPr>
                    <w:rtl w:val="0"/>
                    <w:rPrChange w:author="USER" w:id="58" w:date="2022-09-08T11:09:00Z">
                      <w:rPr>
                        <w:highlight w:val="yellow"/>
                      </w:rPr>
                    </w:rPrChange>
                  </w:rPr>
                  <w:t xml:space="preserve"> </w:t>
                </w:r>
              </w:sdtContent>
            </w:sdt>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4">
            <w:pPr>
              <w:widowControl w:val="0"/>
              <w:spacing w:line="240" w:lineRule="auto"/>
              <w:rPr>
                <w:b w:val="1"/>
              </w:rPr>
            </w:pPr>
            <w:r w:rsidDel="00000000" w:rsidR="00000000" w:rsidRPr="00000000">
              <w:rPr>
                <w:b w:val="1"/>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335">
            <w:pPr>
              <w:widowControl w:val="0"/>
              <w:spacing w:line="240" w:lineRule="auto"/>
              <w:rPr>
                <w:b w:val="1"/>
              </w:rPr>
            </w:pPr>
            <w:r w:rsidDel="00000000" w:rsidR="00000000" w:rsidRPr="00000000">
              <w:rPr>
                <w:b w:val="1"/>
                <w:rtl w:val="0"/>
              </w:rPr>
              <w:t xml:space="preserve">Power BI</w:t>
            </w:r>
          </w:p>
          <w:p w:rsidR="00000000" w:rsidDel="00000000" w:rsidP="00000000" w:rsidRDefault="00000000" w:rsidRPr="00000000" w14:paraId="00000336">
            <w:pPr>
              <w:jc w:val="both"/>
              <w:rPr/>
            </w:pPr>
            <w:r w:rsidDel="00000000" w:rsidR="00000000" w:rsidRPr="00000000">
              <w:rPr>
                <w:rtl w:val="0"/>
              </w:rPr>
              <w:t xml:space="preserve">Las fuentes de datos de </w:t>
            </w:r>
            <w:r w:rsidDel="00000000" w:rsidR="00000000" w:rsidRPr="00000000">
              <w:rPr>
                <w:i w:val="1"/>
                <w:rtl w:val="0"/>
              </w:rPr>
              <w:t xml:space="preserve">Power BI</w:t>
            </w:r>
            <w:r w:rsidDel="00000000" w:rsidR="00000000" w:rsidRPr="00000000">
              <w:rPr>
                <w:rtl w:val="0"/>
              </w:rPr>
              <w:t xml:space="preserve">, son diversas; de manera nativa, el programa tiene decenas de opciones que son las más comunes, incluso es tan compatible que, si existiera una fuente a partir de un desarrollo no comercial o poco común, daría la posibilidad de programarlas y crearlas.</w:t>
            </w:r>
          </w:p>
          <w:p w:rsidR="00000000" w:rsidDel="00000000" w:rsidP="00000000" w:rsidRDefault="00000000" w:rsidRPr="00000000" w14:paraId="00000337">
            <w:pPr>
              <w:jc w:val="both"/>
              <w:rPr/>
            </w:pPr>
            <w:r w:rsidDel="00000000" w:rsidR="00000000" w:rsidRPr="00000000">
              <w:rPr>
                <w:rtl w:val="0"/>
              </w:rPr>
            </w:r>
          </w:p>
          <w:p w:rsidR="00000000" w:rsidDel="00000000" w:rsidP="00000000" w:rsidRDefault="00000000" w:rsidRPr="00000000" w14:paraId="00000338">
            <w:pPr>
              <w:jc w:val="both"/>
              <w:rPr/>
            </w:pPr>
            <w:r w:rsidDel="00000000" w:rsidR="00000000" w:rsidRPr="00000000">
              <w:rPr>
                <w:rtl w:val="0"/>
              </w:rPr>
              <w:t xml:space="preserve">Existen diversas fuentes, desde archivos, pasando por múltiples motores de bases de datos, plataformas, marcas, servicios en línea, etc.</w:t>
            </w:r>
          </w:p>
          <w:p w:rsidR="00000000" w:rsidDel="00000000" w:rsidP="00000000" w:rsidRDefault="00000000" w:rsidRPr="00000000" w14:paraId="0000033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sdt>
            <w:sdtPr>
              <w:tag w:val="goog_rdk_425"/>
            </w:sdtPr>
            <w:sdtContent>
              <w:p w:rsidR="00000000" w:rsidDel="00000000" w:rsidP="00000000" w:rsidRDefault="00000000" w:rsidRPr="00000000" w14:paraId="0000033A">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59" w:date="2022-09-08T11:09:00Z">
                      <w:rPr>
                        <w:i w:val="1"/>
                        <w:color w:val="000000"/>
                        <w:sz w:val="18"/>
                        <w:szCs w:val="18"/>
                        <w:highlight w:val="yellow"/>
                      </w:rPr>
                    </w:rPrChange>
                  </w:rPr>
                </w:pPr>
                <w:sdt>
                  <w:sdtPr>
                    <w:tag w:val="goog_rdk_423"/>
                  </w:sdtPr>
                  <w:sdtContent>
                    <w:r w:rsidDel="00000000" w:rsidR="00000000" w:rsidRPr="00000000">
                      <w:rPr>
                        <w:b w:val="1"/>
                        <w:color w:val="000000"/>
                        <w:sz w:val="18"/>
                        <w:szCs w:val="18"/>
                        <w:rtl w:val="0"/>
                        <w:rPrChange w:author="USER" w:id="59" w:date="2022-09-08T11:09:00Z">
                          <w:rPr>
                            <w:b w:val="1"/>
                            <w:color w:val="000000"/>
                            <w:sz w:val="18"/>
                            <w:szCs w:val="18"/>
                            <w:highlight w:val="yellow"/>
                          </w:rPr>
                        </w:rPrChange>
                      </w:rPr>
                      <w:t xml:space="preserve">Figura 16</w:t>
                    </w:r>
                  </w:sdtContent>
                </w:sdt>
                <w:sdt>
                  <w:sdtPr>
                    <w:tag w:val="goog_rdk_424"/>
                  </w:sdtPr>
                  <w:sdtContent>
                    <w:r w:rsidDel="00000000" w:rsidR="00000000" w:rsidRPr="00000000">
                      <w:rPr>
                        <w:i w:val="1"/>
                        <w:color w:val="000000"/>
                        <w:sz w:val="18"/>
                        <w:szCs w:val="18"/>
                        <w:rtl w:val="0"/>
                        <w:rPrChange w:author="USER" w:id="59" w:date="2022-09-08T11:09:00Z">
                          <w:rPr>
                            <w:i w:val="1"/>
                            <w:color w:val="000000"/>
                            <w:sz w:val="18"/>
                            <w:szCs w:val="18"/>
                            <w:highlight w:val="yellow"/>
                          </w:rPr>
                        </w:rPrChange>
                      </w:rPr>
                      <w:br w:type="textWrapping"/>
                      <w:t xml:space="preserve">Fuente de datos Power BI</w:t>
                    </w:r>
                  </w:sdtContent>
                </w:sdt>
              </w:p>
            </w:sdtContent>
          </w:sdt>
          <w:sdt>
            <w:sdtPr>
              <w:tag w:val="goog_rdk_427"/>
            </w:sdtPr>
            <w:sdtContent>
              <w:p w:rsidR="00000000" w:rsidDel="00000000" w:rsidP="00000000" w:rsidRDefault="00000000" w:rsidRPr="00000000" w14:paraId="0000033B">
                <w:pPr>
                  <w:widowControl w:val="0"/>
                  <w:rPr>
                    <w:b w:val="1"/>
                    <w:rPrChange w:author="USER" w:id="59" w:date="2022-09-08T11:09:00Z">
                      <w:rPr>
                        <w:b w:val="1"/>
                        <w:highlight w:val="yellow"/>
                      </w:rPr>
                    </w:rPrChange>
                  </w:rPr>
                </w:pPr>
                <w:r w:rsidDel="00000000" w:rsidR="00000000" w:rsidRPr="00000000">
                  <w:rPr>
                    <w:highlight w:val="yellow"/>
                  </w:rPr>
                  <w:drawing>
                    <wp:inline distB="0" distT="0" distL="0" distR="0">
                      <wp:extent cx="2546001" cy="1985158"/>
                      <wp:effectExtent b="0" l="0" r="0" t="0"/>
                      <wp:docPr id="578" name="image23.png"/>
                      <a:graphic>
                        <a:graphicData uri="http://schemas.openxmlformats.org/drawingml/2006/picture">
                          <pic:pic>
                            <pic:nvPicPr>
                              <pic:cNvPr id="0" name="image23.png"/>
                              <pic:cNvPicPr preferRelativeResize="0"/>
                            </pic:nvPicPr>
                            <pic:blipFill>
                              <a:blip r:embed="rId102"/>
                              <a:srcRect b="0" l="0" r="0" t="0"/>
                              <a:stretch>
                                <a:fillRect/>
                              </a:stretch>
                            </pic:blipFill>
                            <pic:spPr>
                              <a:xfrm>
                                <a:off x="0" y="0"/>
                                <a:ext cx="2546001" cy="1985158"/>
                              </a:xfrm>
                              <a:prstGeom prst="rect"/>
                              <a:ln/>
                            </pic:spPr>
                          </pic:pic>
                        </a:graphicData>
                      </a:graphic>
                    </wp:inline>
                  </w:drawing>
                </w:r>
                <w:sdt>
                  <w:sdtPr>
                    <w:tag w:val="goog_rdk_426"/>
                  </w:sdtPr>
                  <w:sdtContent>
                    <w:r w:rsidDel="00000000" w:rsidR="00000000" w:rsidRPr="00000000">
                      <w:rPr>
                        <w:rtl w:val="0"/>
                      </w:rPr>
                    </w:r>
                  </w:sdtContent>
                </w:sdt>
              </w:p>
            </w:sdtContent>
          </w:sdt>
          <w:sdt>
            <w:sdtPr>
              <w:tag w:val="goog_rdk_430"/>
            </w:sdtPr>
            <w:sdtContent>
              <w:p w:rsidR="00000000" w:rsidDel="00000000" w:rsidP="00000000" w:rsidRDefault="00000000" w:rsidRPr="00000000" w14:paraId="0000033C">
                <w:pPr>
                  <w:widowControl w:val="0"/>
                  <w:rPr>
                    <w:color w:val="a6a6a6"/>
                    <w:sz w:val="18"/>
                    <w:szCs w:val="18"/>
                    <w:rPrChange w:author="USER" w:id="59" w:date="2022-09-08T11:09:00Z">
                      <w:rPr>
                        <w:color w:val="a6a6a6"/>
                        <w:sz w:val="18"/>
                        <w:szCs w:val="18"/>
                        <w:highlight w:val="yellow"/>
                      </w:rPr>
                    </w:rPrChange>
                  </w:rPr>
                </w:pPr>
                <w:sdt>
                  <w:sdtPr>
                    <w:tag w:val="goog_rdk_428"/>
                  </w:sdtPr>
                  <w:sdtContent>
                    <w:r w:rsidDel="00000000" w:rsidR="00000000" w:rsidRPr="00000000">
                      <w:rPr>
                        <w:b w:val="1"/>
                        <w:color w:val="a6a6a6"/>
                        <w:sz w:val="18"/>
                        <w:szCs w:val="18"/>
                        <w:rtl w:val="0"/>
                        <w:rPrChange w:author="USER" w:id="59" w:date="2022-09-08T11:09:00Z">
                          <w:rPr>
                            <w:b w:val="1"/>
                            <w:color w:val="a6a6a6"/>
                            <w:sz w:val="18"/>
                            <w:szCs w:val="18"/>
                            <w:highlight w:val="yellow"/>
                          </w:rPr>
                        </w:rPrChange>
                      </w:rPr>
                      <w:t xml:space="preserve">Imagen: </w:t>
                    </w:r>
                  </w:sdtContent>
                </w:sdt>
                <w:sdt>
                  <w:sdtPr>
                    <w:tag w:val="goog_rdk_429"/>
                  </w:sdtPr>
                  <w:sdtContent>
                    <w:r w:rsidDel="00000000" w:rsidR="00000000" w:rsidRPr="00000000">
                      <w:rPr>
                        <w:color w:val="a6a6a6"/>
                        <w:sz w:val="18"/>
                        <w:szCs w:val="18"/>
                        <w:rtl w:val="0"/>
                        <w:rPrChange w:author="USER" w:id="59" w:date="2022-09-08T11:09:00Z">
                          <w:rPr>
                            <w:color w:val="a6a6a6"/>
                            <w:sz w:val="18"/>
                            <w:szCs w:val="18"/>
                            <w:highlight w:val="yellow"/>
                          </w:rPr>
                        </w:rPrChange>
                      </w:rPr>
                      <w:t xml:space="preserve">Fuentes de datos Power BI</w:t>
                    </w:r>
                  </w:sdtContent>
                </w:sdt>
              </w:p>
            </w:sdtContent>
          </w:sdt>
          <w:sdt>
            <w:sdtPr>
              <w:tag w:val="goog_rdk_432"/>
            </w:sdtPr>
            <w:sdtContent>
              <w:p w:rsidR="00000000" w:rsidDel="00000000" w:rsidP="00000000" w:rsidRDefault="00000000" w:rsidRPr="00000000" w14:paraId="0000033D">
                <w:pPr>
                  <w:widowControl w:val="0"/>
                  <w:rPr>
                    <w:color w:val="a6a6a6"/>
                    <w:sz w:val="18"/>
                    <w:szCs w:val="18"/>
                    <w:rPrChange w:author="USER" w:id="59" w:date="2022-09-08T11:09:00Z">
                      <w:rPr>
                        <w:color w:val="a6a6a6"/>
                        <w:sz w:val="18"/>
                        <w:szCs w:val="18"/>
                        <w:highlight w:val="yellow"/>
                      </w:rPr>
                    </w:rPrChange>
                  </w:rPr>
                </w:pPr>
                <w:sdt>
                  <w:sdtPr>
                    <w:tag w:val="goog_rdk_431"/>
                  </w:sdtPr>
                  <w:sdtContent>
                    <w:r w:rsidDel="00000000" w:rsidR="00000000" w:rsidRPr="00000000">
                      <w:rPr>
                        <w:color w:val="a6a6a6"/>
                        <w:sz w:val="18"/>
                        <w:szCs w:val="18"/>
                        <w:rtl w:val="0"/>
                        <w:rPrChange w:author="USER" w:id="59" w:date="2022-09-08T11:09:00Z">
                          <w:rPr>
                            <w:color w:val="a6a6a6"/>
                            <w:sz w:val="18"/>
                            <w:szCs w:val="18"/>
                            <w:highlight w:val="yellow"/>
                          </w:rPr>
                        </w:rPrChange>
                      </w:rPr>
                      <w:t xml:space="preserve">Imagen propia</w:t>
                    </w:r>
                  </w:sdtContent>
                </w:sdt>
              </w:p>
            </w:sdtContent>
          </w:sdt>
          <w:p w:rsidR="00000000" w:rsidDel="00000000" w:rsidP="00000000" w:rsidRDefault="00000000" w:rsidRPr="00000000" w14:paraId="0000033E">
            <w:pPr>
              <w:widowControl w:val="0"/>
              <w:spacing w:line="240" w:lineRule="auto"/>
              <w:rPr/>
            </w:pPr>
            <w:sdt>
              <w:sdtPr>
                <w:tag w:val="goog_rdk_433"/>
              </w:sdtPr>
              <w:sdtContent>
                <w:r w:rsidDel="00000000" w:rsidR="00000000" w:rsidRPr="00000000">
                  <w:rPr>
                    <w:sz w:val="16"/>
                    <w:szCs w:val="16"/>
                    <w:rtl w:val="0"/>
                    <w:rPrChange w:author="USER" w:id="59" w:date="2022-09-08T11:09:00Z">
                      <w:rPr>
                        <w:sz w:val="16"/>
                        <w:szCs w:val="16"/>
                        <w:highlight w:val="yellow"/>
                      </w:rPr>
                    </w:rPrChange>
                  </w:rPr>
                  <w:t xml:space="preserve">Imagen: 228131_i143</w:t>
                </w:r>
              </w:sdtContent>
            </w:sdt>
            <w:r w:rsidDel="00000000" w:rsidR="00000000" w:rsidRPr="00000000">
              <w:rPr>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F">
            <w:pPr>
              <w:widowControl w:val="0"/>
              <w:spacing w:line="240" w:lineRule="auto"/>
              <w:rPr>
                <w:b w:val="1"/>
              </w:rPr>
            </w:pPr>
            <w:r w:rsidDel="00000000" w:rsidR="00000000" w:rsidRPr="00000000">
              <w:rPr>
                <w:b w:val="1"/>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spacing w:line="240" w:lineRule="auto"/>
              <w:rPr>
                <w:b w:val="1"/>
              </w:rPr>
            </w:pPr>
            <w:r w:rsidDel="00000000" w:rsidR="00000000" w:rsidRPr="00000000">
              <w:rPr>
                <w:b w:val="1"/>
                <w:rtl w:val="0"/>
              </w:rPr>
              <w:t xml:space="preserve">Microsoft Excel</w:t>
            </w:r>
          </w:p>
          <w:p w:rsidR="00000000" w:rsidDel="00000000" w:rsidP="00000000" w:rsidRDefault="00000000" w:rsidRPr="00000000" w14:paraId="00000341">
            <w:pPr>
              <w:jc w:val="both"/>
              <w:rPr/>
            </w:pPr>
            <w:r w:rsidDel="00000000" w:rsidR="00000000" w:rsidRPr="00000000">
              <w:rPr>
                <w:rtl w:val="0"/>
              </w:rPr>
              <w:t xml:space="preserve">Entre las opciones de fuentes de datos, está MS-Excel.</w:t>
            </w:r>
          </w:p>
          <w:p w:rsidR="00000000" w:rsidDel="00000000" w:rsidP="00000000" w:rsidRDefault="00000000" w:rsidRPr="00000000" w14:paraId="00000342">
            <w:pPr>
              <w:jc w:val="both"/>
              <w:rPr/>
            </w:pPr>
            <w:r w:rsidDel="00000000" w:rsidR="00000000" w:rsidRPr="00000000">
              <w:rPr>
                <w:rtl w:val="0"/>
              </w:rPr>
            </w:r>
          </w:p>
          <w:p w:rsidR="00000000" w:rsidDel="00000000" w:rsidP="00000000" w:rsidRDefault="00000000" w:rsidRPr="00000000" w14:paraId="00000343">
            <w:pPr>
              <w:jc w:val="both"/>
              <w:rPr/>
            </w:pPr>
            <w:r w:rsidDel="00000000" w:rsidR="00000000" w:rsidRPr="00000000">
              <w:rPr>
                <w:rtl w:val="0"/>
              </w:rPr>
              <w:t xml:space="preserve">Cada archivo es un libro y cada hoja del libro se toma como una tabla, de tal modo que si hay conjunto de datos dentro de Excel, el programa lo asume como tablas independientes.</w:t>
            </w:r>
          </w:p>
          <w:p w:rsidR="00000000" w:rsidDel="00000000" w:rsidP="00000000" w:rsidRDefault="00000000" w:rsidRPr="00000000" w14:paraId="0000034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sdt>
            <w:sdtPr>
              <w:tag w:val="goog_rdk_436"/>
            </w:sdtPr>
            <w:sdtContent>
              <w:p w:rsidR="00000000" w:rsidDel="00000000" w:rsidP="00000000" w:rsidRDefault="00000000" w:rsidRPr="00000000" w14:paraId="00000345">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60" w:date="2022-09-08T11:09:00Z">
                      <w:rPr>
                        <w:i w:val="1"/>
                        <w:color w:val="000000"/>
                        <w:sz w:val="18"/>
                        <w:szCs w:val="18"/>
                        <w:highlight w:val="yellow"/>
                      </w:rPr>
                    </w:rPrChange>
                  </w:rPr>
                </w:pPr>
                <w:sdt>
                  <w:sdtPr>
                    <w:tag w:val="goog_rdk_434"/>
                  </w:sdtPr>
                  <w:sdtContent>
                    <w:r w:rsidDel="00000000" w:rsidR="00000000" w:rsidRPr="00000000">
                      <w:rPr>
                        <w:b w:val="1"/>
                        <w:color w:val="000000"/>
                        <w:sz w:val="18"/>
                        <w:szCs w:val="18"/>
                        <w:rtl w:val="0"/>
                        <w:rPrChange w:author="USER" w:id="60" w:date="2022-09-08T11:09:00Z">
                          <w:rPr>
                            <w:b w:val="1"/>
                            <w:color w:val="000000"/>
                            <w:sz w:val="18"/>
                            <w:szCs w:val="18"/>
                            <w:highlight w:val="yellow"/>
                          </w:rPr>
                        </w:rPrChange>
                      </w:rPr>
                      <w:t xml:space="preserve">Figura 17</w:t>
                    </w:r>
                  </w:sdtContent>
                </w:sdt>
                <w:sdt>
                  <w:sdtPr>
                    <w:tag w:val="goog_rdk_435"/>
                  </w:sdtPr>
                  <w:sdtContent>
                    <w:r w:rsidDel="00000000" w:rsidR="00000000" w:rsidRPr="00000000">
                      <w:rPr>
                        <w:i w:val="1"/>
                        <w:color w:val="000000"/>
                        <w:sz w:val="18"/>
                        <w:szCs w:val="18"/>
                        <w:rtl w:val="0"/>
                        <w:rPrChange w:author="USER" w:id="60" w:date="2022-09-08T11:09:00Z">
                          <w:rPr>
                            <w:i w:val="1"/>
                            <w:color w:val="000000"/>
                            <w:sz w:val="18"/>
                            <w:szCs w:val="18"/>
                            <w:highlight w:val="yellow"/>
                          </w:rPr>
                        </w:rPrChange>
                      </w:rPr>
                      <w:br w:type="textWrapping"/>
                      <w:t xml:space="preserve">Hoja de Excel como tabla</w:t>
                    </w:r>
                  </w:sdtContent>
                </w:sdt>
              </w:p>
            </w:sdtContent>
          </w:sdt>
          <w:sdt>
            <w:sdtPr>
              <w:tag w:val="goog_rdk_438"/>
            </w:sdtPr>
            <w:sdtContent>
              <w:p w:rsidR="00000000" w:rsidDel="00000000" w:rsidP="00000000" w:rsidRDefault="00000000" w:rsidRPr="00000000" w14:paraId="00000346">
                <w:pPr>
                  <w:widowControl w:val="0"/>
                  <w:rPr>
                    <w:color w:val="666666"/>
                    <w:rPrChange w:author="USER" w:id="60" w:date="2022-09-08T11:09:00Z">
                      <w:rPr>
                        <w:color w:val="666666"/>
                        <w:highlight w:val="yellow"/>
                      </w:rPr>
                    </w:rPrChange>
                  </w:rPr>
                </w:pPr>
                <w:r w:rsidDel="00000000" w:rsidR="00000000" w:rsidRPr="00000000">
                  <w:rPr>
                    <w:highlight w:val="yellow"/>
                  </w:rPr>
                  <w:drawing>
                    <wp:inline distB="0" distT="0" distL="0" distR="0">
                      <wp:extent cx="2785309" cy="2477866"/>
                      <wp:effectExtent b="0" l="0" r="0" t="0"/>
                      <wp:docPr id="579" name="image24.png"/>
                      <a:graphic>
                        <a:graphicData uri="http://schemas.openxmlformats.org/drawingml/2006/picture">
                          <pic:pic>
                            <pic:nvPicPr>
                              <pic:cNvPr id="0" name="image24.png"/>
                              <pic:cNvPicPr preferRelativeResize="0"/>
                            </pic:nvPicPr>
                            <pic:blipFill>
                              <a:blip r:embed="rId103"/>
                              <a:srcRect b="0" l="0" r="0" t="0"/>
                              <a:stretch>
                                <a:fillRect/>
                              </a:stretch>
                            </pic:blipFill>
                            <pic:spPr>
                              <a:xfrm>
                                <a:off x="0" y="0"/>
                                <a:ext cx="2785309" cy="2477866"/>
                              </a:xfrm>
                              <a:prstGeom prst="rect"/>
                              <a:ln/>
                            </pic:spPr>
                          </pic:pic>
                        </a:graphicData>
                      </a:graphic>
                    </wp:inline>
                  </w:drawing>
                </w:r>
                <w:sdt>
                  <w:sdtPr>
                    <w:tag w:val="goog_rdk_437"/>
                  </w:sdtPr>
                  <w:sdtContent>
                    <w:r w:rsidDel="00000000" w:rsidR="00000000" w:rsidRPr="00000000">
                      <w:rPr>
                        <w:rtl w:val="0"/>
                      </w:rPr>
                    </w:r>
                  </w:sdtContent>
                </w:sdt>
              </w:p>
            </w:sdtContent>
          </w:sdt>
          <w:sdt>
            <w:sdtPr>
              <w:tag w:val="goog_rdk_440"/>
            </w:sdtPr>
            <w:sdtContent>
              <w:p w:rsidR="00000000" w:rsidDel="00000000" w:rsidP="00000000" w:rsidRDefault="00000000" w:rsidRPr="00000000" w14:paraId="00000347">
                <w:pPr>
                  <w:widowControl w:val="0"/>
                  <w:rPr>
                    <w:b w:val="1"/>
                    <w:rPrChange w:author="USER" w:id="60" w:date="2022-09-08T11:09:00Z">
                      <w:rPr>
                        <w:b w:val="1"/>
                        <w:highlight w:val="yellow"/>
                      </w:rPr>
                    </w:rPrChange>
                  </w:rPr>
                </w:pPr>
                <w:sdt>
                  <w:sdtPr>
                    <w:tag w:val="goog_rdk_439"/>
                  </w:sdtPr>
                  <w:sdtContent>
                    <w:r w:rsidDel="00000000" w:rsidR="00000000" w:rsidRPr="00000000">
                      <w:rPr>
                        <w:rtl w:val="0"/>
                      </w:rPr>
                    </w:r>
                  </w:sdtContent>
                </w:sdt>
              </w:p>
            </w:sdtContent>
          </w:sdt>
          <w:sdt>
            <w:sdtPr>
              <w:tag w:val="goog_rdk_443"/>
            </w:sdtPr>
            <w:sdtContent>
              <w:p w:rsidR="00000000" w:rsidDel="00000000" w:rsidP="00000000" w:rsidRDefault="00000000" w:rsidRPr="00000000" w14:paraId="00000348">
                <w:pPr>
                  <w:widowControl w:val="0"/>
                  <w:rPr>
                    <w:color w:val="a6a6a6"/>
                    <w:sz w:val="18"/>
                    <w:szCs w:val="18"/>
                    <w:rPrChange w:author="USER" w:id="60" w:date="2022-09-08T11:09:00Z">
                      <w:rPr>
                        <w:color w:val="a6a6a6"/>
                        <w:sz w:val="18"/>
                        <w:szCs w:val="18"/>
                        <w:highlight w:val="yellow"/>
                      </w:rPr>
                    </w:rPrChange>
                  </w:rPr>
                </w:pPr>
                <w:sdt>
                  <w:sdtPr>
                    <w:tag w:val="goog_rdk_441"/>
                  </w:sdtPr>
                  <w:sdtContent>
                    <w:r w:rsidDel="00000000" w:rsidR="00000000" w:rsidRPr="00000000">
                      <w:rPr>
                        <w:b w:val="1"/>
                        <w:color w:val="a6a6a6"/>
                        <w:sz w:val="18"/>
                        <w:szCs w:val="18"/>
                        <w:rtl w:val="0"/>
                        <w:rPrChange w:author="USER" w:id="60" w:date="2022-09-08T11:09:00Z">
                          <w:rPr>
                            <w:b w:val="1"/>
                            <w:color w:val="a6a6a6"/>
                            <w:sz w:val="18"/>
                            <w:szCs w:val="18"/>
                            <w:highlight w:val="yellow"/>
                          </w:rPr>
                        </w:rPrChange>
                      </w:rPr>
                      <w:t xml:space="preserve">Imagen: </w:t>
                    </w:r>
                  </w:sdtContent>
                </w:sdt>
                <w:sdt>
                  <w:sdtPr>
                    <w:tag w:val="goog_rdk_442"/>
                  </w:sdtPr>
                  <w:sdtContent>
                    <w:r w:rsidDel="00000000" w:rsidR="00000000" w:rsidRPr="00000000">
                      <w:rPr>
                        <w:color w:val="a6a6a6"/>
                        <w:sz w:val="18"/>
                        <w:szCs w:val="18"/>
                        <w:rtl w:val="0"/>
                        <w:rPrChange w:author="USER" w:id="60" w:date="2022-09-08T11:09:00Z">
                          <w:rPr>
                            <w:color w:val="a6a6a6"/>
                            <w:sz w:val="18"/>
                            <w:szCs w:val="18"/>
                            <w:highlight w:val="yellow"/>
                          </w:rPr>
                        </w:rPrChange>
                      </w:rPr>
                      <w:t xml:space="preserve">Hoja de Excel como tabla</w:t>
                    </w:r>
                  </w:sdtContent>
                </w:sdt>
              </w:p>
            </w:sdtContent>
          </w:sdt>
          <w:sdt>
            <w:sdtPr>
              <w:tag w:val="goog_rdk_445"/>
            </w:sdtPr>
            <w:sdtContent>
              <w:p w:rsidR="00000000" w:rsidDel="00000000" w:rsidP="00000000" w:rsidRDefault="00000000" w:rsidRPr="00000000" w14:paraId="00000349">
                <w:pPr>
                  <w:widowControl w:val="0"/>
                  <w:rPr>
                    <w:color w:val="a6a6a6"/>
                    <w:sz w:val="18"/>
                    <w:szCs w:val="18"/>
                    <w:rPrChange w:author="USER" w:id="60" w:date="2022-09-08T11:09:00Z">
                      <w:rPr>
                        <w:color w:val="a6a6a6"/>
                        <w:sz w:val="18"/>
                        <w:szCs w:val="18"/>
                        <w:highlight w:val="yellow"/>
                      </w:rPr>
                    </w:rPrChange>
                  </w:rPr>
                </w:pPr>
                <w:sdt>
                  <w:sdtPr>
                    <w:tag w:val="goog_rdk_444"/>
                  </w:sdtPr>
                  <w:sdtContent>
                    <w:r w:rsidDel="00000000" w:rsidR="00000000" w:rsidRPr="00000000">
                      <w:rPr>
                        <w:color w:val="a6a6a6"/>
                        <w:sz w:val="18"/>
                        <w:szCs w:val="18"/>
                        <w:rtl w:val="0"/>
                        <w:rPrChange w:author="USER" w:id="60" w:date="2022-09-08T11:09:00Z">
                          <w:rPr>
                            <w:color w:val="a6a6a6"/>
                            <w:sz w:val="18"/>
                            <w:szCs w:val="18"/>
                            <w:highlight w:val="yellow"/>
                          </w:rPr>
                        </w:rPrChange>
                      </w:rPr>
                      <w:t xml:space="preserve">Imagen propia</w:t>
                    </w:r>
                  </w:sdtContent>
                </w:sdt>
              </w:p>
            </w:sdtContent>
          </w:sdt>
          <w:p w:rsidR="00000000" w:rsidDel="00000000" w:rsidP="00000000" w:rsidRDefault="00000000" w:rsidRPr="00000000" w14:paraId="0000034A">
            <w:pPr>
              <w:widowControl w:val="0"/>
              <w:spacing w:line="240" w:lineRule="auto"/>
              <w:rPr/>
            </w:pPr>
            <w:sdt>
              <w:sdtPr>
                <w:tag w:val="goog_rdk_446"/>
              </w:sdtPr>
              <w:sdtContent>
                <w:r w:rsidDel="00000000" w:rsidR="00000000" w:rsidRPr="00000000">
                  <w:rPr>
                    <w:sz w:val="16"/>
                    <w:szCs w:val="16"/>
                    <w:rtl w:val="0"/>
                    <w:rPrChange w:author="USER" w:id="60" w:date="2022-09-08T11:09:00Z">
                      <w:rPr>
                        <w:sz w:val="16"/>
                        <w:szCs w:val="16"/>
                        <w:highlight w:val="yellow"/>
                      </w:rPr>
                    </w:rPrChange>
                  </w:rPr>
                  <w:t xml:space="preserve">Imagen: 228131_i144</w:t>
                </w:r>
              </w:sdtContent>
            </w:sdt>
            <w:r w:rsidDel="00000000" w:rsidR="00000000" w:rsidRPr="00000000">
              <w:rPr>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B">
            <w:pPr>
              <w:widowControl w:val="0"/>
              <w:spacing w:line="240" w:lineRule="auto"/>
              <w:rPr>
                <w:b w:val="1"/>
              </w:rPr>
            </w:pPr>
            <w:r w:rsidDel="00000000" w:rsidR="00000000" w:rsidRPr="00000000">
              <w:rPr>
                <w:b w:val="1"/>
                <w:rtl w:val="0"/>
              </w:rPr>
              <w:t xml:space="preserve">Paso 4</w:t>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spacing w:line="240" w:lineRule="auto"/>
              <w:rPr>
                <w:b w:val="1"/>
              </w:rPr>
            </w:pPr>
            <w:r w:rsidDel="00000000" w:rsidR="00000000" w:rsidRPr="00000000">
              <w:rPr>
                <w:b w:val="1"/>
                <w:rtl w:val="0"/>
              </w:rPr>
              <w:t xml:space="preserve">Implementación</w:t>
            </w:r>
          </w:p>
          <w:p w:rsidR="00000000" w:rsidDel="00000000" w:rsidP="00000000" w:rsidRDefault="00000000" w:rsidRPr="00000000" w14:paraId="0000034D">
            <w:pPr>
              <w:jc w:val="both"/>
              <w:rPr/>
            </w:pPr>
            <w:r w:rsidDel="00000000" w:rsidR="00000000" w:rsidRPr="00000000">
              <w:rPr>
                <w:rtl w:val="0"/>
              </w:rPr>
              <w:t xml:space="preserve">Cuando se elige la tabla, se da clic en cargar y ya los datos estarán disponibles para empezar a desarrollar los reportes.</w:t>
            </w:r>
          </w:p>
          <w:p w:rsidR="00000000" w:rsidDel="00000000" w:rsidP="00000000" w:rsidRDefault="00000000" w:rsidRPr="00000000" w14:paraId="0000034E">
            <w:pPr>
              <w:jc w:val="both"/>
              <w:rPr/>
            </w:pPr>
            <w:r w:rsidDel="00000000" w:rsidR="00000000" w:rsidRPr="00000000">
              <w:rPr>
                <w:rtl w:val="0"/>
              </w:rPr>
            </w:r>
          </w:p>
          <w:p w:rsidR="00000000" w:rsidDel="00000000" w:rsidP="00000000" w:rsidRDefault="00000000" w:rsidRPr="00000000" w14:paraId="0000034F">
            <w:pPr>
              <w:jc w:val="both"/>
              <w:rPr/>
            </w:pPr>
            <w:r w:rsidDel="00000000" w:rsidR="00000000" w:rsidRPr="00000000">
              <w:rPr>
                <w:rtl w:val="0"/>
              </w:rPr>
              <w:t xml:space="preserve">En el área de trabajo se visualizarán las columnas o campos del archivo fuente.</w:t>
            </w:r>
          </w:p>
          <w:p w:rsidR="00000000" w:rsidDel="00000000" w:rsidP="00000000" w:rsidRDefault="00000000" w:rsidRPr="00000000" w14:paraId="0000035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sdt>
            <w:sdtPr>
              <w:tag w:val="goog_rdk_449"/>
            </w:sdtPr>
            <w:sdtContent>
              <w:p w:rsidR="00000000" w:rsidDel="00000000" w:rsidP="00000000" w:rsidRDefault="00000000" w:rsidRPr="00000000" w14:paraId="00000351">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61" w:date="2022-09-08T11:09:00Z">
                      <w:rPr>
                        <w:i w:val="1"/>
                        <w:color w:val="000000"/>
                        <w:sz w:val="18"/>
                        <w:szCs w:val="18"/>
                        <w:highlight w:val="yellow"/>
                      </w:rPr>
                    </w:rPrChange>
                  </w:rPr>
                </w:pPr>
                <w:sdt>
                  <w:sdtPr>
                    <w:tag w:val="goog_rdk_447"/>
                  </w:sdtPr>
                  <w:sdtContent>
                    <w:r w:rsidDel="00000000" w:rsidR="00000000" w:rsidRPr="00000000">
                      <w:rPr>
                        <w:b w:val="1"/>
                        <w:color w:val="000000"/>
                        <w:sz w:val="18"/>
                        <w:szCs w:val="18"/>
                        <w:rtl w:val="0"/>
                        <w:rPrChange w:author="USER" w:id="61" w:date="2022-09-08T11:09:00Z">
                          <w:rPr>
                            <w:b w:val="1"/>
                            <w:color w:val="000000"/>
                            <w:sz w:val="18"/>
                            <w:szCs w:val="18"/>
                            <w:highlight w:val="yellow"/>
                          </w:rPr>
                        </w:rPrChange>
                      </w:rPr>
                      <w:t xml:space="preserve">Figura 18</w:t>
                    </w:r>
                  </w:sdtContent>
                </w:sdt>
                <w:sdt>
                  <w:sdtPr>
                    <w:tag w:val="goog_rdk_448"/>
                  </w:sdtPr>
                  <w:sdtContent>
                    <w:r w:rsidDel="00000000" w:rsidR="00000000" w:rsidRPr="00000000">
                      <w:rPr>
                        <w:i w:val="1"/>
                        <w:color w:val="000000"/>
                        <w:sz w:val="18"/>
                        <w:szCs w:val="18"/>
                        <w:rtl w:val="0"/>
                        <w:rPrChange w:author="USER" w:id="61" w:date="2022-09-08T11:09:00Z">
                          <w:rPr>
                            <w:i w:val="1"/>
                            <w:color w:val="000000"/>
                            <w:sz w:val="18"/>
                            <w:szCs w:val="18"/>
                            <w:highlight w:val="yellow"/>
                          </w:rPr>
                        </w:rPrChange>
                      </w:rPr>
                      <w:br w:type="textWrapping"/>
                      <w:t xml:space="preserve">Área de trabajo</w:t>
                    </w:r>
                  </w:sdtContent>
                </w:sdt>
              </w:p>
            </w:sdtContent>
          </w:sdt>
          <w:sdt>
            <w:sdtPr>
              <w:tag w:val="goog_rdk_451"/>
            </w:sdtPr>
            <w:sdtContent>
              <w:p w:rsidR="00000000" w:rsidDel="00000000" w:rsidP="00000000" w:rsidRDefault="00000000" w:rsidRPr="00000000" w14:paraId="00000352">
                <w:pPr>
                  <w:widowControl w:val="0"/>
                  <w:rPr>
                    <w:b w:val="1"/>
                    <w:color w:val="a6a6a6"/>
                    <w:sz w:val="18"/>
                    <w:szCs w:val="18"/>
                    <w:rPrChange w:author="USER" w:id="61" w:date="2022-09-08T11:09:00Z">
                      <w:rPr>
                        <w:b w:val="1"/>
                        <w:color w:val="a6a6a6"/>
                        <w:sz w:val="18"/>
                        <w:szCs w:val="18"/>
                        <w:highlight w:val="yellow"/>
                      </w:rPr>
                    </w:rPrChange>
                  </w:rPr>
                </w:pPr>
                <w:r w:rsidDel="00000000" w:rsidR="00000000" w:rsidRPr="00000000">
                  <w:rPr>
                    <w:highlight w:val="yellow"/>
                  </w:rPr>
                  <w:drawing>
                    <wp:inline distB="0" distT="0" distL="0" distR="0">
                      <wp:extent cx="4494019" cy="1794437"/>
                      <wp:effectExtent b="0" l="0" r="0" t="0"/>
                      <wp:docPr id="580" name="image20.png"/>
                      <a:graphic>
                        <a:graphicData uri="http://schemas.openxmlformats.org/drawingml/2006/picture">
                          <pic:pic>
                            <pic:nvPicPr>
                              <pic:cNvPr id="0" name="image20.png"/>
                              <pic:cNvPicPr preferRelativeResize="0"/>
                            </pic:nvPicPr>
                            <pic:blipFill>
                              <a:blip r:embed="rId104"/>
                              <a:srcRect b="0" l="0" r="0" t="0"/>
                              <a:stretch>
                                <a:fillRect/>
                              </a:stretch>
                            </pic:blipFill>
                            <pic:spPr>
                              <a:xfrm>
                                <a:off x="0" y="0"/>
                                <a:ext cx="4494019" cy="1794437"/>
                              </a:xfrm>
                              <a:prstGeom prst="rect"/>
                              <a:ln/>
                            </pic:spPr>
                          </pic:pic>
                        </a:graphicData>
                      </a:graphic>
                    </wp:inline>
                  </w:drawing>
                </w:r>
                <w:sdt>
                  <w:sdtPr>
                    <w:tag w:val="goog_rdk_450"/>
                  </w:sdtPr>
                  <w:sdtContent>
                    <w:r w:rsidDel="00000000" w:rsidR="00000000" w:rsidRPr="00000000">
                      <w:rPr>
                        <w:rtl w:val="0"/>
                      </w:rPr>
                    </w:r>
                  </w:sdtContent>
                </w:sdt>
              </w:p>
            </w:sdtContent>
          </w:sdt>
          <w:sdt>
            <w:sdtPr>
              <w:tag w:val="goog_rdk_454"/>
            </w:sdtPr>
            <w:sdtContent>
              <w:p w:rsidR="00000000" w:rsidDel="00000000" w:rsidP="00000000" w:rsidRDefault="00000000" w:rsidRPr="00000000" w14:paraId="00000353">
                <w:pPr>
                  <w:widowControl w:val="0"/>
                  <w:rPr>
                    <w:color w:val="a6a6a6"/>
                    <w:sz w:val="18"/>
                    <w:szCs w:val="18"/>
                    <w:rPrChange w:author="USER" w:id="61" w:date="2022-09-08T11:09:00Z">
                      <w:rPr>
                        <w:color w:val="a6a6a6"/>
                        <w:sz w:val="18"/>
                        <w:szCs w:val="18"/>
                        <w:highlight w:val="yellow"/>
                      </w:rPr>
                    </w:rPrChange>
                  </w:rPr>
                </w:pPr>
                <w:sdt>
                  <w:sdtPr>
                    <w:tag w:val="goog_rdk_452"/>
                  </w:sdtPr>
                  <w:sdtContent>
                    <w:r w:rsidDel="00000000" w:rsidR="00000000" w:rsidRPr="00000000">
                      <w:rPr>
                        <w:b w:val="1"/>
                        <w:color w:val="a6a6a6"/>
                        <w:sz w:val="18"/>
                        <w:szCs w:val="18"/>
                        <w:rtl w:val="0"/>
                        <w:rPrChange w:author="USER" w:id="61" w:date="2022-09-08T11:09:00Z">
                          <w:rPr>
                            <w:b w:val="1"/>
                            <w:color w:val="a6a6a6"/>
                            <w:sz w:val="18"/>
                            <w:szCs w:val="18"/>
                            <w:highlight w:val="yellow"/>
                          </w:rPr>
                        </w:rPrChange>
                      </w:rPr>
                      <w:t xml:space="preserve">Imagen: </w:t>
                    </w:r>
                  </w:sdtContent>
                </w:sdt>
                <w:sdt>
                  <w:sdtPr>
                    <w:tag w:val="goog_rdk_453"/>
                  </w:sdtPr>
                  <w:sdtContent>
                    <w:r w:rsidDel="00000000" w:rsidR="00000000" w:rsidRPr="00000000">
                      <w:rPr>
                        <w:color w:val="a6a6a6"/>
                        <w:sz w:val="18"/>
                        <w:szCs w:val="18"/>
                        <w:rtl w:val="0"/>
                        <w:rPrChange w:author="USER" w:id="61" w:date="2022-09-08T11:09:00Z">
                          <w:rPr>
                            <w:color w:val="a6a6a6"/>
                            <w:sz w:val="18"/>
                            <w:szCs w:val="18"/>
                            <w:highlight w:val="yellow"/>
                          </w:rPr>
                        </w:rPrChange>
                      </w:rPr>
                      <w:t xml:space="preserve">Área de trabajo</w:t>
                    </w:r>
                  </w:sdtContent>
                </w:sdt>
              </w:p>
            </w:sdtContent>
          </w:sdt>
          <w:sdt>
            <w:sdtPr>
              <w:tag w:val="goog_rdk_456"/>
            </w:sdtPr>
            <w:sdtContent>
              <w:p w:rsidR="00000000" w:rsidDel="00000000" w:rsidP="00000000" w:rsidRDefault="00000000" w:rsidRPr="00000000" w14:paraId="00000354">
                <w:pPr>
                  <w:widowControl w:val="0"/>
                  <w:rPr>
                    <w:color w:val="a6a6a6"/>
                    <w:sz w:val="18"/>
                    <w:szCs w:val="18"/>
                    <w:rPrChange w:author="USER" w:id="61" w:date="2022-09-08T11:09:00Z">
                      <w:rPr>
                        <w:color w:val="a6a6a6"/>
                        <w:sz w:val="18"/>
                        <w:szCs w:val="18"/>
                        <w:highlight w:val="yellow"/>
                      </w:rPr>
                    </w:rPrChange>
                  </w:rPr>
                </w:pPr>
                <w:sdt>
                  <w:sdtPr>
                    <w:tag w:val="goog_rdk_455"/>
                  </w:sdtPr>
                  <w:sdtContent>
                    <w:r w:rsidDel="00000000" w:rsidR="00000000" w:rsidRPr="00000000">
                      <w:rPr>
                        <w:color w:val="a6a6a6"/>
                        <w:sz w:val="18"/>
                        <w:szCs w:val="18"/>
                        <w:rtl w:val="0"/>
                        <w:rPrChange w:author="USER" w:id="61" w:date="2022-09-08T11:09:00Z">
                          <w:rPr>
                            <w:color w:val="a6a6a6"/>
                            <w:sz w:val="18"/>
                            <w:szCs w:val="18"/>
                            <w:highlight w:val="yellow"/>
                          </w:rPr>
                        </w:rPrChange>
                      </w:rPr>
                      <w:t xml:space="preserve">Imagen propia</w:t>
                    </w:r>
                  </w:sdtContent>
                </w:sdt>
              </w:p>
            </w:sdtContent>
          </w:sdt>
          <w:p w:rsidR="00000000" w:rsidDel="00000000" w:rsidP="00000000" w:rsidRDefault="00000000" w:rsidRPr="00000000" w14:paraId="00000355">
            <w:pPr>
              <w:widowControl w:val="0"/>
              <w:spacing w:line="240" w:lineRule="auto"/>
              <w:rPr/>
            </w:pPr>
            <w:sdt>
              <w:sdtPr>
                <w:tag w:val="goog_rdk_457"/>
              </w:sdtPr>
              <w:sdtContent>
                <w:r w:rsidDel="00000000" w:rsidR="00000000" w:rsidRPr="00000000">
                  <w:rPr>
                    <w:sz w:val="16"/>
                    <w:szCs w:val="16"/>
                    <w:rtl w:val="0"/>
                    <w:rPrChange w:author="USER" w:id="61" w:date="2022-09-08T11:09:00Z">
                      <w:rPr>
                        <w:sz w:val="16"/>
                        <w:szCs w:val="16"/>
                        <w:highlight w:val="yellow"/>
                      </w:rPr>
                    </w:rPrChange>
                  </w:rPr>
                  <w:t xml:space="preserve">Imagen: 228131_i145</w:t>
                </w:r>
              </w:sdtContent>
            </w:sdt>
            <w:r w:rsidDel="00000000" w:rsidR="00000000" w:rsidRPr="00000000">
              <w:rPr>
                <w:rtl w:val="0"/>
              </w:rPr>
              <w:t xml:space="preserve">     </w:t>
            </w:r>
          </w:p>
        </w:tc>
      </w:tr>
    </w:tbl>
    <w:p w:rsidR="00000000" w:rsidDel="00000000" w:rsidP="00000000" w:rsidRDefault="00000000" w:rsidRPr="00000000" w14:paraId="00000356">
      <w:pPr>
        <w:rPr>
          <w:b w:val="1"/>
        </w:rPr>
      </w:pPr>
      <w:r w:rsidDel="00000000" w:rsidR="00000000" w:rsidRPr="00000000">
        <w:rPr>
          <w:rtl w:val="0"/>
        </w:rPr>
      </w:r>
    </w:p>
    <w:p w:rsidR="00000000" w:rsidDel="00000000" w:rsidP="00000000" w:rsidRDefault="00000000" w:rsidRPr="00000000" w14:paraId="00000357">
      <w:pPr>
        <w:pStyle w:val="Heading2"/>
        <w:numPr>
          <w:ilvl w:val="1"/>
          <w:numId w:val="8"/>
        </w:numPr>
        <w:ind w:left="576" w:hanging="576"/>
        <w:rPr/>
      </w:pPr>
      <w:bookmarkStart w:colFirst="0" w:colLast="0" w:name="_heading=h.1hmsyys" w:id="28"/>
      <w:bookmarkEnd w:id="28"/>
      <w:r w:rsidDel="00000000" w:rsidR="00000000" w:rsidRPr="00000000">
        <w:rPr>
          <w:rtl w:val="0"/>
        </w:rPr>
        <w:t xml:space="preserve">Desarrollo y representación gráfica de datos</w:t>
      </w:r>
    </w:p>
    <w:p w:rsidR="00000000" w:rsidDel="00000000" w:rsidP="00000000" w:rsidRDefault="00000000" w:rsidRPr="00000000" w14:paraId="00000358">
      <w:pPr>
        <w:rPr>
          <w:b w:val="1"/>
        </w:rPr>
      </w:pPr>
      <w:r w:rsidDel="00000000" w:rsidR="00000000" w:rsidRPr="00000000">
        <w:rPr>
          <w:rtl w:val="0"/>
        </w:rPr>
      </w:r>
    </w:p>
    <w:tbl>
      <w:tblPr>
        <w:tblStyle w:val="Table3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7527"/>
        <w:gridCol w:w="4351"/>
        <w:tblGridChange w:id="0">
          <w:tblGrid>
            <w:gridCol w:w="1534"/>
            <w:gridCol w:w="7527"/>
            <w:gridCol w:w="4351"/>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9">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5A">
            <w:pPr>
              <w:pStyle w:val="Title"/>
              <w:widowControl w:val="0"/>
              <w:jc w:val="center"/>
              <w:rPr>
                <w:sz w:val="22"/>
                <w:szCs w:val="22"/>
              </w:rPr>
            </w:pPr>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C">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5D">
            <w:pPr>
              <w:widowControl w:val="0"/>
              <w:rPr>
                <w:color w:val="999999"/>
              </w:rPr>
            </w:pPr>
            <w:r w:rsidDel="00000000" w:rsidR="00000000" w:rsidRPr="00000000">
              <w:rPr>
                <w:rtl w:val="0"/>
              </w:rPr>
              <w:t xml:space="preserve">Luego de tener la aplicación instalada y con la fuente de datos clara lo que sigue es crear informes: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F">
            <w:pPr>
              <w:rPr/>
            </w:pPr>
            <w:r w:rsidDel="00000000" w:rsidR="00000000" w:rsidRPr="00000000">
              <w:rPr>
                <w:rtl w:val="0"/>
              </w:rPr>
              <w:t xml:space="preserve">Suponiendo que ya se han cargado datos la tabla cargada contiene campos, por ejemplo, ciudades; se arrastra entones el campo al área de trabajo.</w:t>
            </w:r>
          </w:p>
          <w:p w:rsidR="00000000" w:rsidDel="00000000" w:rsidP="00000000" w:rsidRDefault="00000000" w:rsidRPr="00000000" w14:paraId="0000036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sdt>
            <w:sdtPr>
              <w:tag w:val="goog_rdk_460"/>
            </w:sdtPr>
            <w:sdtContent>
              <w:p w:rsidR="00000000" w:rsidDel="00000000" w:rsidP="00000000" w:rsidRDefault="00000000" w:rsidRPr="00000000" w14:paraId="00000362">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62" w:date="2022-09-08T11:09:00Z">
                      <w:rPr>
                        <w:i w:val="1"/>
                        <w:color w:val="000000"/>
                        <w:sz w:val="18"/>
                        <w:szCs w:val="18"/>
                        <w:highlight w:val="yellow"/>
                      </w:rPr>
                    </w:rPrChange>
                  </w:rPr>
                </w:pPr>
                <w:sdt>
                  <w:sdtPr>
                    <w:tag w:val="goog_rdk_458"/>
                  </w:sdtPr>
                  <w:sdtContent>
                    <w:r w:rsidDel="00000000" w:rsidR="00000000" w:rsidRPr="00000000">
                      <w:rPr>
                        <w:b w:val="1"/>
                        <w:color w:val="000000"/>
                        <w:sz w:val="18"/>
                        <w:szCs w:val="18"/>
                        <w:rtl w:val="0"/>
                        <w:rPrChange w:author="USER" w:id="62" w:date="2022-09-08T11:09:00Z">
                          <w:rPr>
                            <w:b w:val="1"/>
                            <w:color w:val="000000"/>
                            <w:sz w:val="18"/>
                            <w:szCs w:val="18"/>
                            <w:highlight w:val="yellow"/>
                          </w:rPr>
                        </w:rPrChange>
                      </w:rPr>
                      <w:t xml:space="preserve">Figura 19</w:t>
                    </w:r>
                  </w:sdtContent>
                </w:sdt>
                <w:sdt>
                  <w:sdtPr>
                    <w:tag w:val="goog_rdk_459"/>
                  </w:sdtPr>
                  <w:sdtContent>
                    <w:r w:rsidDel="00000000" w:rsidR="00000000" w:rsidRPr="00000000">
                      <w:rPr>
                        <w:i w:val="1"/>
                        <w:color w:val="000000"/>
                        <w:sz w:val="18"/>
                        <w:szCs w:val="18"/>
                        <w:rtl w:val="0"/>
                        <w:rPrChange w:author="USER" w:id="62" w:date="2022-09-08T11:09:00Z">
                          <w:rPr>
                            <w:i w:val="1"/>
                            <w:color w:val="000000"/>
                            <w:sz w:val="18"/>
                            <w:szCs w:val="18"/>
                            <w:highlight w:val="yellow"/>
                          </w:rPr>
                        </w:rPrChange>
                      </w:rPr>
                      <w:br w:type="textWrapping"/>
                      <w:t xml:space="preserve">Campos de la tabla</w:t>
                    </w:r>
                  </w:sdtContent>
                </w:sdt>
              </w:p>
            </w:sdtContent>
          </w:sdt>
          <w:sdt>
            <w:sdtPr>
              <w:tag w:val="goog_rdk_462"/>
            </w:sdtPr>
            <w:sdtContent>
              <w:p w:rsidR="00000000" w:rsidDel="00000000" w:rsidP="00000000" w:rsidRDefault="00000000" w:rsidRPr="00000000" w14:paraId="00000363">
                <w:pPr>
                  <w:widowControl w:val="0"/>
                  <w:rPr>
                    <w:b w:val="1"/>
                    <w:color w:val="a6a6a6"/>
                    <w:sz w:val="18"/>
                    <w:szCs w:val="18"/>
                    <w:rPrChange w:author="USER" w:id="62" w:date="2022-09-08T11:09:00Z">
                      <w:rPr>
                        <w:b w:val="1"/>
                        <w:color w:val="a6a6a6"/>
                        <w:sz w:val="18"/>
                        <w:szCs w:val="18"/>
                        <w:highlight w:val="yellow"/>
                      </w:rPr>
                    </w:rPrChange>
                  </w:rPr>
                </w:pPr>
                <w:r w:rsidDel="00000000" w:rsidR="00000000" w:rsidRPr="00000000">
                  <w:rPr>
                    <w:highlight w:val="yellow"/>
                  </w:rPr>
                  <w:drawing>
                    <wp:inline distB="0" distT="0" distL="0" distR="0">
                      <wp:extent cx="1709055" cy="2319910"/>
                      <wp:effectExtent b="0" l="0" r="0" t="0"/>
                      <wp:docPr id="581" name="image19.png"/>
                      <a:graphic>
                        <a:graphicData uri="http://schemas.openxmlformats.org/drawingml/2006/picture">
                          <pic:pic>
                            <pic:nvPicPr>
                              <pic:cNvPr id="0" name="image19.png"/>
                              <pic:cNvPicPr preferRelativeResize="0"/>
                            </pic:nvPicPr>
                            <pic:blipFill>
                              <a:blip r:embed="rId105"/>
                              <a:srcRect b="0" l="0" r="0" t="0"/>
                              <a:stretch>
                                <a:fillRect/>
                              </a:stretch>
                            </pic:blipFill>
                            <pic:spPr>
                              <a:xfrm>
                                <a:off x="0" y="0"/>
                                <a:ext cx="1709055" cy="2319910"/>
                              </a:xfrm>
                              <a:prstGeom prst="rect"/>
                              <a:ln/>
                            </pic:spPr>
                          </pic:pic>
                        </a:graphicData>
                      </a:graphic>
                    </wp:inline>
                  </w:drawing>
                </w:r>
                <w:sdt>
                  <w:sdtPr>
                    <w:tag w:val="goog_rdk_461"/>
                  </w:sdtPr>
                  <w:sdtContent>
                    <w:r w:rsidDel="00000000" w:rsidR="00000000" w:rsidRPr="00000000">
                      <w:rPr>
                        <w:rtl w:val="0"/>
                      </w:rPr>
                    </w:r>
                  </w:sdtContent>
                </w:sdt>
              </w:p>
            </w:sdtContent>
          </w:sdt>
          <w:sdt>
            <w:sdtPr>
              <w:tag w:val="goog_rdk_465"/>
            </w:sdtPr>
            <w:sdtContent>
              <w:p w:rsidR="00000000" w:rsidDel="00000000" w:rsidP="00000000" w:rsidRDefault="00000000" w:rsidRPr="00000000" w14:paraId="00000364">
                <w:pPr>
                  <w:widowControl w:val="0"/>
                  <w:rPr>
                    <w:color w:val="a6a6a6"/>
                    <w:sz w:val="18"/>
                    <w:szCs w:val="18"/>
                    <w:rPrChange w:author="USER" w:id="62" w:date="2022-09-08T11:09:00Z">
                      <w:rPr>
                        <w:color w:val="a6a6a6"/>
                        <w:sz w:val="18"/>
                        <w:szCs w:val="18"/>
                        <w:highlight w:val="yellow"/>
                      </w:rPr>
                    </w:rPrChange>
                  </w:rPr>
                </w:pPr>
                <w:sdt>
                  <w:sdtPr>
                    <w:tag w:val="goog_rdk_463"/>
                  </w:sdtPr>
                  <w:sdtContent>
                    <w:r w:rsidDel="00000000" w:rsidR="00000000" w:rsidRPr="00000000">
                      <w:rPr>
                        <w:b w:val="1"/>
                        <w:color w:val="a6a6a6"/>
                        <w:sz w:val="18"/>
                        <w:szCs w:val="18"/>
                        <w:rtl w:val="0"/>
                        <w:rPrChange w:author="USER" w:id="62" w:date="2022-09-08T11:09:00Z">
                          <w:rPr>
                            <w:b w:val="1"/>
                            <w:color w:val="a6a6a6"/>
                            <w:sz w:val="18"/>
                            <w:szCs w:val="18"/>
                            <w:highlight w:val="yellow"/>
                          </w:rPr>
                        </w:rPrChange>
                      </w:rPr>
                      <w:t xml:space="preserve">Imagen: </w:t>
                    </w:r>
                  </w:sdtContent>
                </w:sdt>
                <w:sdt>
                  <w:sdtPr>
                    <w:tag w:val="goog_rdk_464"/>
                  </w:sdtPr>
                  <w:sdtContent>
                    <w:r w:rsidDel="00000000" w:rsidR="00000000" w:rsidRPr="00000000">
                      <w:rPr>
                        <w:color w:val="a6a6a6"/>
                        <w:sz w:val="18"/>
                        <w:szCs w:val="18"/>
                        <w:rtl w:val="0"/>
                        <w:rPrChange w:author="USER" w:id="62" w:date="2022-09-08T11:09:00Z">
                          <w:rPr>
                            <w:color w:val="a6a6a6"/>
                            <w:sz w:val="18"/>
                            <w:szCs w:val="18"/>
                            <w:highlight w:val="yellow"/>
                          </w:rPr>
                        </w:rPrChange>
                      </w:rPr>
                      <w:t xml:space="preserve">Campos de la tabla</w:t>
                    </w:r>
                  </w:sdtContent>
                </w:sdt>
              </w:p>
            </w:sdtContent>
          </w:sdt>
          <w:sdt>
            <w:sdtPr>
              <w:tag w:val="goog_rdk_467"/>
            </w:sdtPr>
            <w:sdtContent>
              <w:p w:rsidR="00000000" w:rsidDel="00000000" w:rsidP="00000000" w:rsidRDefault="00000000" w:rsidRPr="00000000" w14:paraId="00000365">
                <w:pPr>
                  <w:widowControl w:val="0"/>
                  <w:rPr>
                    <w:color w:val="a6a6a6"/>
                    <w:sz w:val="18"/>
                    <w:szCs w:val="18"/>
                    <w:rPrChange w:author="USER" w:id="62" w:date="2022-09-08T11:09:00Z">
                      <w:rPr>
                        <w:color w:val="a6a6a6"/>
                        <w:sz w:val="18"/>
                        <w:szCs w:val="18"/>
                        <w:highlight w:val="yellow"/>
                      </w:rPr>
                    </w:rPrChange>
                  </w:rPr>
                </w:pPr>
                <w:sdt>
                  <w:sdtPr>
                    <w:tag w:val="goog_rdk_466"/>
                  </w:sdtPr>
                  <w:sdtContent>
                    <w:r w:rsidDel="00000000" w:rsidR="00000000" w:rsidRPr="00000000">
                      <w:rPr>
                        <w:color w:val="a6a6a6"/>
                        <w:sz w:val="18"/>
                        <w:szCs w:val="18"/>
                        <w:rtl w:val="0"/>
                        <w:rPrChange w:author="USER" w:id="62" w:date="2022-09-08T11:09:00Z">
                          <w:rPr>
                            <w:color w:val="a6a6a6"/>
                            <w:sz w:val="18"/>
                            <w:szCs w:val="18"/>
                            <w:highlight w:val="yellow"/>
                          </w:rPr>
                        </w:rPrChange>
                      </w:rPr>
                      <w:t xml:space="preserve">Imagen propia</w:t>
                    </w:r>
                  </w:sdtContent>
                </w:sdt>
              </w:p>
            </w:sdtContent>
          </w:sdt>
          <w:sdt>
            <w:sdtPr>
              <w:tag w:val="goog_rdk_470"/>
            </w:sdtPr>
            <w:sdtContent>
              <w:p w:rsidR="00000000" w:rsidDel="00000000" w:rsidP="00000000" w:rsidRDefault="00000000" w:rsidRPr="00000000" w14:paraId="00000366">
                <w:pPr>
                  <w:widowControl w:val="0"/>
                  <w:rPr>
                    <w:b w:val="1"/>
                    <w:color w:val="a6a6a6"/>
                    <w:sz w:val="18"/>
                    <w:szCs w:val="18"/>
                    <w:rPrChange w:author="USER" w:id="62" w:date="2022-09-08T11:09:00Z">
                      <w:rPr>
                        <w:b w:val="1"/>
                        <w:color w:val="a6a6a6"/>
                        <w:sz w:val="18"/>
                        <w:szCs w:val="18"/>
                        <w:highlight w:val="yellow"/>
                      </w:rPr>
                    </w:rPrChange>
                  </w:rPr>
                </w:pPr>
                <w:sdt>
                  <w:sdtPr>
                    <w:tag w:val="goog_rdk_468"/>
                  </w:sdtPr>
                  <w:sdtContent>
                    <w:r w:rsidDel="00000000" w:rsidR="00000000" w:rsidRPr="00000000">
                      <w:rPr>
                        <w:sz w:val="16"/>
                        <w:szCs w:val="16"/>
                        <w:rtl w:val="0"/>
                        <w:rPrChange w:author="USER" w:id="62" w:date="2022-09-08T11:09:00Z">
                          <w:rPr>
                            <w:sz w:val="16"/>
                            <w:szCs w:val="16"/>
                            <w:highlight w:val="yellow"/>
                          </w:rPr>
                        </w:rPrChange>
                      </w:rPr>
                      <w:t xml:space="preserve">Imagen: 228131_i146</w:t>
                    </w:r>
                  </w:sdtContent>
                </w:sdt>
                <w:sdt>
                  <w:sdtPr>
                    <w:tag w:val="goog_rdk_469"/>
                  </w:sdtPr>
                  <w:sdtContent>
                    <w:r w:rsidDel="00000000" w:rsidR="00000000" w:rsidRPr="00000000">
                      <w:rPr>
                        <w:rtl w:val="0"/>
                      </w:rPr>
                    </w:r>
                  </w:sdtContent>
                </w:sdt>
              </w:p>
            </w:sdtContent>
          </w:sdt>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7">
            <w:pPr>
              <w:rPr/>
            </w:pPr>
            <w:r w:rsidDel="00000000" w:rsidR="00000000" w:rsidRPr="00000000">
              <w:rPr>
                <w:rtl w:val="0"/>
              </w:rPr>
              <w:t xml:space="preserve">Se visualizan entonces los datos del campo arrastrado.</w:t>
            </w:r>
          </w:p>
          <w:p w:rsidR="00000000" w:rsidDel="00000000" w:rsidP="00000000" w:rsidRDefault="00000000" w:rsidRPr="00000000" w14:paraId="0000036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sdt>
            <w:sdtPr>
              <w:tag w:val="goog_rdk_473"/>
            </w:sdtPr>
            <w:sdtContent>
              <w:p w:rsidR="00000000" w:rsidDel="00000000" w:rsidP="00000000" w:rsidRDefault="00000000" w:rsidRPr="00000000" w14:paraId="0000036A">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63" w:date="2022-09-08T11:09:00Z">
                      <w:rPr>
                        <w:i w:val="1"/>
                        <w:color w:val="000000"/>
                        <w:sz w:val="18"/>
                        <w:szCs w:val="18"/>
                        <w:highlight w:val="yellow"/>
                      </w:rPr>
                    </w:rPrChange>
                  </w:rPr>
                </w:pPr>
                <w:sdt>
                  <w:sdtPr>
                    <w:tag w:val="goog_rdk_471"/>
                  </w:sdtPr>
                  <w:sdtContent>
                    <w:r w:rsidDel="00000000" w:rsidR="00000000" w:rsidRPr="00000000">
                      <w:rPr>
                        <w:b w:val="1"/>
                        <w:color w:val="000000"/>
                        <w:sz w:val="18"/>
                        <w:szCs w:val="18"/>
                        <w:rtl w:val="0"/>
                        <w:rPrChange w:author="USER" w:id="63" w:date="2022-09-08T11:09:00Z">
                          <w:rPr>
                            <w:b w:val="1"/>
                            <w:color w:val="000000"/>
                            <w:sz w:val="18"/>
                            <w:szCs w:val="18"/>
                            <w:highlight w:val="yellow"/>
                          </w:rPr>
                        </w:rPrChange>
                      </w:rPr>
                      <w:t xml:space="preserve">Figura 20</w:t>
                    </w:r>
                  </w:sdtContent>
                </w:sdt>
                <w:sdt>
                  <w:sdtPr>
                    <w:tag w:val="goog_rdk_472"/>
                  </w:sdtPr>
                  <w:sdtContent>
                    <w:r w:rsidDel="00000000" w:rsidR="00000000" w:rsidRPr="00000000">
                      <w:rPr>
                        <w:i w:val="1"/>
                        <w:color w:val="000000"/>
                        <w:sz w:val="18"/>
                        <w:szCs w:val="18"/>
                        <w:rtl w:val="0"/>
                        <w:rPrChange w:author="USER" w:id="63" w:date="2022-09-08T11:09:00Z">
                          <w:rPr>
                            <w:i w:val="1"/>
                            <w:color w:val="000000"/>
                            <w:sz w:val="18"/>
                            <w:szCs w:val="18"/>
                            <w:highlight w:val="yellow"/>
                          </w:rPr>
                        </w:rPrChange>
                      </w:rPr>
                      <w:t xml:space="preserve"> </w:t>
                      <w:br w:type="textWrapping"/>
                      <w:t xml:space="preserve">Datos del campo ciudad</w:t>
                    </w:r>
                  </w:sdtContent>
                </w:sdt>
              </w:p>
            </w:sdtContent>
          </w:sdt>
          <w:sdt>
            <w:sdtPr>
              <w:tag w:val="goog_rdk_475"/>
            </w:sdtPr>
            <w:sdtContent>
              <w:p w:rsidR="00000000" w:rsidDel="00000000" w:rsidP="00000000" w:rsidRDefault="00000000" w:rsidRPr="00000000" w14:paraId="0000036B">
                <w:pPr>
                  <w:widowControl w:val="0"/>
                  <w:rPr>
                    <w:rPrChange w:author="USER" w:id="63" w:date="2022-09-08T11:09:00Z">
                      <w:rPr>
                        <w:highlight w:val="yellow"/>
                      </w:rPr>
                    </w:rPrChange>
                  </w:rPr>
                </w:pPr>
                <w:r w:rsidDel="00000000" w:rsidR="00000000" w:rsidRPr="00000000">
                  <w:rPr>
                    <w:highlight w:val="yellow"/>
                  </w:rPr>
                  <w:drawing>
                    <wp:inline distB="0" distT="0" distL="0" distR="0">
                      <wp:extent cx="1606116" cy="1551763"/>
                      <wp:effectExtent b="0" l="0" r="0" t="0"/>
                      <wp:docPr id="582" name="image29.png"/>
                      <a:graphic>
                        <a:graphicData uri="http://schemas.openxmlformats.org/drawingml/2006/picture">
                          <pic:pic>
                            <pic:nvPicPr>
                              <pic:cNvPr id="0" name="image29.png"/>
                              <pic:cNvPicPr preferRelativeResize="0"/>
                            </pic:nvPicPr>
                            <pic:blipFill>
                              <a:blip r:embed="rId106"/>
                              <a:srcRect b="0" l="0" r="0" t="0"/>
                              <a:stretch>
                                <a:fillRect/>
                              </a:stretch>
                            </pic:blipFill>
                            <pic:spPr>
                              <a:xfrm>
                                <a:off x="0" y="0"/>
                                <a:ext cx="1606116" cy="1551763"/>
                              </a:xfrm>
                              <a:prstGeom prst="rect"/>
                              <a:ln/>
                            </pic:spPr>
                          </pic:pic>
                        </a:graphicData>
                      </a:graphic>
                    </wp:inline>
                  </w:drawing>
                </w:r>
                <w:sdt>
                  <w:sdtPr>
                    <w:tag w:val="goog_rdk_474"/>
                  </w:sdtPr>
                  <w:sdtContent>
                    <w:r w:rsidDel="00000000" w:rsidR="00000000" w:rsidRPr="00000000">
                      <w:rPr>
                        <w:rtl w:val="0"/>
                      </w:rPr>
                    </w:r>
                  </w:sdtContent>
                </w:sdt>
              </w:p>
            </w:sdtContent>
          </w:sdt>
          <w:sdt>
            <w:sdtPr>
              <w:tag w:val="goog_rdk_478"/>
            </w:sdtPr>
            <w:sdtContent>
              <w:p w:rsidR="00000000" w:rsidDel="00000000" w:rsidP="00000000" w:rsidRDefault="00000000" w:rsidRPr="00000000" w14:paraId="0000036C">
                <w:pPr>
                  <w:widowControl w:val="0"/>
                  <w:rPr>
                    <w:color w:val="a6a6a6"/>
                    <w:sz w:val="18"/>
                    <w:szCs w:val="18"/>
                    <w:rPrChange w:author="USER" w:id="63" w:date="2022-09-08T11:09:00Z">
                      <w:rPr>
                        <w:color w:val="a6a6a6"/>
                        <w:sz w:val="18"/>
                        <w:szCs w:val="18"/>
                        <w:highlight w:val="yellow"/>
                      </w:rPr>
                    </w:rPrChange>
                  </w:rPr>
                </w:pPr>
                <w:sdt>
                  <w:sdtPr>
                    <w:tag w:val="goog_rdk_476"/>
                  </w:sdtPr>
                  <w:sdtContent>
                    <w:r w:rsidDel="00000000" w:rsidR="00000000" w:rsidRPr="00000000">
                      <w:rPr>
                        <w:b w:val="1"/>
                        <w:color w:val="a6a6a6"/>
                        <w:sz w:val="18"/>
                        <w:szCs w:val="18"/>
                        <w:rtl w:val="0"/>
                        <w:rPrChange w:author="USER" w:id="63" w:date="2022-09-08T11:09:00Z">
                          <w:rPr>
                            <w:b w:val="1"/>
                            <w:color w:val="a6a6a6"/>
                            <w:sz w:val="18"/>
                            <w:szCs w:val="18"/>
                            <w:highlight w:val="yellow"/>
                          </w:rPr>
                        </w:rPrChange>
                      </w:rPr>
                      <w:t xml:space="preserve">Imagen: </w:t>
                    </w:r>
                  </w:sdtContent>
                </w:sdt>
                <w:sdt>
                  <w:sdtPr>
                    <w:tag w:val="goog_rdk_477"/>
                  </w:sdtPr>
                  <w:sdtContent>
                    <w:r w:rsidDel="00000000" w:rsidR="00000000" w:rsidRPr="00000000">
                      <w:rPr>
                        <w:color w:val="a6a6a6"/>
                        <w:sz w:val="18"/>
                        <w:szCs w:val="18"/>
                        <w:rtl w:val="0"/>
                        <w:rPrChange w:author="USER" w:id="63" w:date="2022-09-08T11:09:00Z">
                          <w:rPr>
                            <w:color w:val="a6a6a6"/>
                            <w:sz w:val="18"/>
                            <w:szCs w:val="18"/>
                            <w:highlight w:val="yellow"/>
                          </w:rPr>
                        </w:rPrChange>
                      </w:rPr>
                      <w:t xml:space="preserve">Datos del campo ciudad</w:t>
                    </w:r>
                  </w:sdtContent>
                </w:sdt>
              </w:p>
            </w:sdtContent>
          </w:sdt>
          <w:sdt>
            <w:sdtPr>
              <w:tag w:val="goog_rdk_480"/>
            </w:sdtPr>
            <w:sdtContent>
              <w:p w:rsidR="00000000" w:rsidDel="00000000" w:rsidP="00000000" w:rsidRDefault="00000000" w:rsidRPr="00000000" w14:paraId="0000036D">
                <w:pPr>
                  <w:widowControl w:val="0"/>
                  <w:rPr>
                    <w:color w:val="a6a6a6"/>
                    <w:sz w:val="18"/>
                    <w:szCs w:val="18"/>
                    <w:rPrChange w:author="USER" w:id="63" w:date="2022-09-08T11:09:00Z">
                      <w:rPr>
                        <w:color w:val="a6a6a6"/>
                        <w:sz w:val="18"/>
                        <w:szCs w:val="18"/>
                        <w:highlight w:val="yellow"/>
                      </w:rPr>
                    </w:rPrChange>
                  </w:rPr>
                </w:pPr>
                <w:sdt>
                  <w:sdtPr>
                    <w:tag w:val="goog_rdk_479"/>
                  </w:sdtPr>
                  <w:sdtContent>
                    <w:r w:rsidDel="00000000" w:rsidR="00000000" w:rsidRPr="00000000">
                      <w:rPr>
                        <w:color w:val="a6a6a6"/>
                        <w:sz w:val="18"/>
                        <w:szCs w:val="18"/>
                        <w:rtl w:val="0"/>
                        <w:rPrChange w:author="USER" w:id="63" w:date="2022-09-08T11:09:00Z">
                          <w:rPr>
                            <w:color w:val="a6a6a6"/>
                            <w:sz w:val="18"/>
                            <w:szCs w:val="18"/>
                            <w:highlight w:val="yellow"/>
                          </w:rPr>
                        </w:rPrChange>
                      </w:rPr>
                      <w:t xml:space="preserve">Imagen propia</w:t>
                    </w:r>
                  </w:sdtContent>
                </w:sdt>
              </w:p>
            </w:sdtContent>
          </w:sdt>
          <w:sdt>
            <w:sdtPr>
              <w:tag w:val="goog_rdk_483"/>
            </w:sdtPr>
            <w:sdtContent>
              <w:p w:rsidR="00000000" w:rsidDel="00000000" w:rsidP="00000000" w:rsidRDefault="00000000" w:rsidRPr="00000000" w14:paraId="0000036E">
                <w:pPr>
                  <w:widowControl w:val="0"/>
                  <w:rPr>
                    <w:b w:val="1"/>
                    <w:color w:val="a6a6a6"/>
                    <w:sz w:val="18"/>
                    <w:szCs w:val="18"/>
                    <w:rPrChange w:author="USER" w:id="63" w:date="2022-09-08T11:09:00Z">
                      <w:rPr>
                        <w:b w:val="1"/>
                        <w:color w:val="a6a6a6"/>
                        <w:sz w:val="18"/>
                        <w:szCs w:val="18"/>
                        <w:highlight w:val="yellow"/>
                      </w:rPr>
                    </w:rPrChange>
                  </w:rPr>
                </w:pPr>
                <w:sdt>
                  <w:sdtPr>
                    <w:tag w:val="goog_rdk_481"/>
                  </w:sdtPr>
                  <w:sdtContent>
                    <w:r w:rsidDel="00000000" w:rsidR="00000000" w:rsidRPr="00000000">
                      <w:rPr>
                        <w:sz w:val="16"/>
                        <w:szCs w:val="16"/>
                        <w:rtl w:val="0"/>
                        <w:rPrChange w:author="USER" w:id="63" w:date="2022-09-08T11:09:00Z">
                          <w:rPr>
                            <w:sz w:val="16"/>
                            <w:szCs w:val="16"/>
                            <w:highlight w:val="yellow"/>
                          </w:rPr>
                        </w:rPrChange>
                      </w:rPr>
                      <w:t xml:space="preserve">Imagen: 228131_i147</w:t>
                    </w:r>
                  </w:sdtContent>
                </w:sdt>
                <w:sdt>
                  <w:sdtPr>
                    <w:tag w:val="goog_rdk_482"/>
                  </w:sdtPr>
                  <w:sdtContent>
                    <w:r w:rsidDel="00000000" w:rsidR="00000000" w:rsidRPr="00000000">
                      <w:rPr>
                        <w:rtl w:val="0"/>
                      </w:rPr>
                    </w:r>
                  </w:sdtContent>
                </w:sdt>
              </w:p>
            </w:sdtContent>
          </w:sdt>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F">
            <w:pPr>
              <w:widowControl w:val="0"/>
              <w:rPr>
                <w:color w:val="999999"/>
              </w:rPr>
            </w:pPr>
            <w:r w:rsidDel="00000000" w:rsidR="00000000" w:rsidRPr="00000000">
              <w:rPr>
                <w:rtl w:val="0"/>
              </w:rPr>
              <w:t xml:space="preserve">Ahora bien si la tabla tiene la producción por año en cada ciudad es interesante visualizar dichos datos, para diferentes años, por ejemplo, en este caso, se puede acceder a los datos de producción de los años 2018 y 2019.</w:t>
            </w:r>
            <w:r w:rsidDel="00000000" w:rsidR="00000000" w:rsidRPr="00000000">
              <w:rPr>
                <w:rtl w:val="0"/>
              </w:rPr>
            </w:r>
          </w:p>
        </w:tc>
        <w:tc>
          <w:tcPr>
            <w:shd w:fill="auto" w:val="clear"/>
            <w:tcMar>
              <w:top w:w="100.0" w:type="dxa"/>
              <w:left w:w="100.0" w:type="dxa"/>
              <w:bottom w:w="100.0" w:type="dxa"/>
              <w:right w:w="100.0" w:type="dxa"/>
            </w:tcMar>
          </w:tcPr>
          <w:sdt>
            <w:sdtPr>
              <w:tag w:val="goog_rdk_486"/>
            </w:sdtPr>
            <w:sdtContent>
              <w:p w:rsidR="00000000" w:rsidDel="00000000" w:rsidP="00000000" w:rsidRDefault="00000000" w:rsidRPr="00000000" w14:paraId="00000371">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64" w:date="2022-09-08T11:09:00Z">
                      <w:rPr>
                        <w:i w:val="1"/>
                        <w:color w:val="000000"/>
                        <w:sz w:val="18"/>
                        <w:szCs w:val="18"/>
                        <w:highlight w:val="yellow"/>
                      </w:rPr>
                    </w:rPrChange>
                  </w:rPr>
                </w:pPr>
                <w:sdt>
                  <w:sdtPr>
                    <w:tag w:val="goog_rdk_484"/>
                  </w:sdtPr>
                  <w:sdtContent>
                    <w:r w:rsidDel="00000000" w:rsidR="00000000" w:rsidRPr="00000000">
                      <w:rPr>
                        <w:b w:val="1"/>
                        <w:color w:val="000000"/>
                        <w:sz w:val="18"/>
                        <w:szCs w:val="18"/>
                        <w:rtl w:val="0"/>
                        <w:rPrChange w:author="USER" w:id="64" w:date="2022-09-08T11:09:00Z">
                          <w:rPr>
                            <w:b w:val="1"/>
                            <w:color w:val="000000"/>
                            <w:sz w:val="18"/>
                            <w:szCs w:val="18"/>
                            <w:highlight w:val="yellow"/>
                          </w:rPr>
                        </w:rPrChange>
                      </w:rPr>
                      <w:t xml:space="preserve">Figura 21</w:t>
                    </w:r>
                  </w:sdtContent>
                </w:sdt>
                <w:sdt>
                  <w:sdtPr>
                    <w:tag w:val="goog_rdk_485"/>
                  </w:sdtPr>
                  <w:sdtContent>
                    <w:r w:rsidDel="00000000" w:rsidR="00000000" w:rsidRPr="00000000">
                      <w:rPr>
                        <w:i w:val="1"/>
                        <w:color w:val="000000"/>
                        <w:sz w:val="18"/>
                        <w:szCs w:val="18"/>
                        <w:rtl w:val="0"/>
                        <w:rPrChange w:author="USER" w:id="64" w:date="2022-09-08T11:09:00Z">
                          <w:rPr>
                            <w:i w:val="1"/>
                            <w:color w:val="000000"/>
                            <w:sz w:val="18"/>
                            <w:szCs w:val="18"/>
                            <w:highlight w:val="yellow"/>
                          </w:rPr>
                        </w:rPrChange>
                      </w:rPr>
                      <w:br w:type="textWrapping"/>
                      <w:t xml:space="preserve">Producción de los años 2018-2019</w:t>
                    </w:r>
                  </w:sdtContent>
                </w:sdt>
              </w:p>
            </w:sdtContent>
          </w:sdt>
          <w:sdt>
            <w:sdtPr>
              <w:tag w:val="goog_rdk_488"/>
            </w:sdtPr>
            <w:sdtContent>
              <w:p w:rsidR="00000000" w:rsidDel="00000000" w:rsidP="00000000" w:rsidRDefault="00000000" w:rsidRPr="00000000" w14:paraId="00000372">
                <w:pPr>
                  <w:widowControl w:val="0"/>
                  <w:rPr>
                    <w:rPrChange w:author="USER" w:id="64" w:date="2022-09-08T11:09:00Z">
                      <w:rPr>
                        <w:highlight w:val="yellow"/>
                      </w:rPr>
                    </w:rPrChange>
                  </w:rPr>
                </w:pPr>
                <w:r w:rsidDel="00000000" w:rsidR="00000000" w:rsidRPr="00000000">
                  <w:rPr>
                    <w:highlight w:val="yellow"/>
                  </w:rPr>
                  <w:drawing>
                    <wp:inline distB="0" distT="0" distL="0" distR="0">
                      <wp:extent cx="1201078" cy="1911575"/>
                      <wp:effectExtent b="0" l="0" r="0" t="0"/>
                      <wp:docPr id="583" name="image22.png"/>
                      <a:graphic>
                        <a:graphicData uri="http://schemas.openxmlformats.org/drawingml/2006/picture">
                          <pic:pic>
                            <pic:nvPicPr>
                              <pic:cNvPr id="0" name="image22.png"/>
                              <pic:cNvPicPr preferRelativeResize="0"/>
                            </pic:nvPicPr>
                            <pic:blipFill>
                              <a:blip r:embed="rId107"/>
                              <a:srcRect b="0" l="0" r="0" t="0"/>
                              <a:stretch>
                                <a:fillRect/>
                              </a:stretch>
                            </pic:blipFill>
                            <pic:spPr>
                              <a:xfrm>
                                <a:off x="0" y="0"/>
                                <a:ext cx="1201078" cy="1911575"/>
                              </a:xfrm>
                              <a:prstGeom prst="rect"/>
                              <a:ln/>
                            </pic:spPr>
                          </pic:pic>
                        </a:graphicData>
                      </a:graphic>
                    </wp:inline>
                  </w:drawing>
                </w:r>
                <w:sdt>
                  <w:sdtPr>
                    <w:tag w:val="goog_rdk_487"/>
                  </w:sdtPr>
                  <w:sdtContent>
                    <w:r w:rsidDel="00000000" w:rsidR="00000000" w:rsidRPr="00000000">
                      <w:rPr>
                        <w:rtl w:val="0"/>
                      </w:rPr>
                    </w:r>
                  </w:sdtContent>
                </w:sdt>
              </w:p>
            </w:sdtContent>
          </w:sdt>
          <w:sdt>
            <w:sdtPr>
              <w:tag w:val="goog_rdk_491"/>
            </w:sdtPr>
            <w:sdtContent>
              <w:p w:rsidR="00000000" w:rsidDel="00000000" w:rsidP="00000000" w:rsidRDefault="00000000" w:rsidRPr="00000000" w14:paraId="00000373">
                <w:pPr>
                  <w:widowControl w:val="0"/>
                  <w:rPr>
                    <w:color w:val="a6a6a6"/>
                    <w:sz w:val="18"/>
                    <w:szCs w:val="18"/>
                    <w:rPrChange w:author="USER" w:id="64" w:date="2022-09-08T11:09:00Z">
                      <w:rPr>
                        <w:color w:val="a6a6a6"/>
                        <w:sz w:val="18"/>
                        <w:szCs w:val="18"/>
                        <w:highlight w:val="yellow"/>
                      </w:rPr>
                    </w:rPrChange>
                  </w:rPr>
                </w:pPr>
                <w:sdt>
                  <w:sdtPr>
                    <w:tag w:val="goog_rdk_489"/>
                  </w:sdtPr>
                  <w:sdtContent>
                    <w:r w:rsidDel="00000000" w:rsidR="00000000" w:rsidRPr="00000000">
                      <w:rPr>
                        <w:b w:val="1"/>
                        <w:color w:val="a6a6a6"/>
                        <w:sz w:val="18"/>
                        <w:szCs w:val="18"/>
                        <w:rtl w:val="0"/>
                        <w:rPrChange w:author="USER" w:id="64" w:date="2022-09-08T11:09:00Z">
                          <w:rPr>
                            <w:b w:val="1"/>
                            <w:color w:val="a6a6a6"/>
                            <w:sz w:val="18"/>
                            <w:szCs w:val="18"/>
                            <w:highlight w:val="yellow"/>
                          </w:rPr>
                        </w:rPrChange>
                      </w:rPr>
                      <w:t xml:space="preserve">Imagen: </w:t>
                    </w:r>
                  </w:sdtContent>
                </w:sdt>
                <w:sdt>
                  <w:sdtPr>
                    <w:tag w:val="goog_rdk_490"/>
                  </w:sdtPr>
                  <w:sdtContent>
                    <w:r w:rsidDel="00000000" w:rsidR="00000000" w:rsidRPr="00000000">
                      <w:rPr>
                        <w:color w:val="a6a6a6"/>
                        <w:sz w:val="18"/>
                        <w:szCs w:val="18"/>
                        <w:rtl w:val="0"/>
                        <w:rPrChange w:author="USER" w:id="64" w:date="2022-09-08T11:09:00Z">
                          <w:rPr>
                            <w:color w:val="a6a6a6"/>
                            <w:sz w:val="18"/>
                            <w:szCs w:val="18"/>
                            <w:highlight w:val="yellow"/>
                          </w:rPr>
                        </w:rPrChange>
                      </w:rPr>
                      <w:t xml:space="preserve">Producción de los años 2018-2019</w:t>
                    </w:r>
                  </w:sdtContent>
                </w:sdt>
              </w:p>
            </w:sdtContent>
          </w:sdt>
          <w:sdt>
            <w:sdtPr>
              <w:tag w:val="goog_rdk_493"/>
            </w:sdtPr>
            <w:sdtContent>
              <w:p w:rsidR="00000000" w:rsidDel="00000000" w:rsidP="00000000" w:rsidRDefault="00000000" w:rsidRPr="00000000" w14:paraId="00000374">
                <w:pPr>
                  <w:widowControl w:val="0"/>
                  <w:rPr>
                    <w:color w:val="a6a6a6"/>
                    <w:sz w:val="18"/>
                    <w:szCs w:val="18"/>
                    <w:rPrChange w:author="USER" w:id="64" w:date="2022-09-08T11:09:00Z">
                      <w:rPr>
                        <w:color w:val="a6a6a6"/>
                        <w:sz w:val="18"/>
                        <w:szCs w:val="18"/>
                        <w:highlight w:val="yellow"/>
                      </w:rPr>
                    </w:rPrChange>
                  </w:rPr>
                </w:pPr>
                <w:sdt>
                  <w:sdtPr>
                    <w:tag w:val="goog_rdk_492"/>
                  </w:sdtPr>
                  <w:sdtContent>
                    <w:r w:rsidDel="00000000" w:rsidR="00000000" w:rsidRPr="00000000">
                      <w:rPr>
                        <w:color w:val="a6a6a6"/>
                        <w:sz w:val="18"/>
                        <w:szCs w:val="18"/>
                        <w:rtl w:val="0"/>
                        <w:rPrChange w:author="USER" w:id="64" w:date="2022-09-08T11:09:00Z">
                          <w:rPr>
                            <w:color w:val="a6a6a6"/>
                            <w:sz w:val="18"/>
                            <w:szCs w:val="18"/>
                            <w:highlight w:val="yellow"/>
                          </w:rPr>
                        </w:rPrChange>
                      </w:rPr>
                      <w:t xml:space="preserve">Imagen propia</w:t>
                    </w:r>
                  </w:sdtContent>
                </w:sdt>
              </w:p>
            </w:sdtContent>
          </w:sdt>
          <w:sdt>
            <w:sdtPr>
              <w:tag w:val="goog_rdk_496"/>
            </w:sdtPr>
            <w:sdtContent>
              <w:p w:rsidR="00000000" w:rsidDel="00000000" w:rsidP="00000000" w:rsidRDefault="00000000" w:rsidRPr="00000000" w14:paraId="00000375">
                <w:pPr>
                  <w:widowControl w:val="0"/>
                  <w:rPr>
                    <w:b w:val="1"/>
                    <w:color w:val="a6a6a6"/>
                    <w:sz w:val="18"/>
                    <w:szCs w:val="18"/>
                    <w:rPrChange w:author="USER" w:id="64" w:date="2022-09-08T11:09:00Z">
                      <w:rPr>
                        <w:b w:val="1"/>
                        <w:color w:val="a6a6a6"/>
                        <w:sz w:val="18"/>
                        <w:szCs w:val="18"/>
                        <w:highlight w:val="yellow"/>
                      </w:rPr>
                    </w:rPrChange>
                  </w:rPr>
                </w:pPr>
                <w:sdt>
                  <w:sdtPr>
                    <w:tag w:val="goog_rdk_494"/>
                  </w:sdtPr>
                  <w:sdtContent>
                    <w:r w:rsidDel="00000000" w:rsidR="00000000" w:rsidRPr="00000000">
                      <w:rPr>
                        <w:sz w:val="16"/>
                        <w:szCs w:val="16"/>
                        <w:rtl w:val="0"/>
                        <w:rPrChange w:author="USER" w:id="64" w:date="2022-09-08T11:09:00Z">
                          <w:rPr>
                            <w:sz w:val="16"/>
                            <w:szCs w:val="16"/>
                            <w:highlight w:val="yellow"/>
                          </w:rPr>
                        </w:rPrChange>
                      </w:rPr>
                      <w:t xml:space="preserve">Imagen: 228131_i148</w:t>
                    </w:r>
                  </w:sdtContent>
                </w:sdt>
                <w:sdt>
                  <w:sdtPr>
                    <w:tag w:val="goog_rdk_495"/>
                  </w:sdtPr>
                  <w:sdtContent>
                    <w:r w:rsidDel="00000000" w:rsidR="00000000" w:rsidRPr="00000000">
                      <w:rPr>
                        <w:rtl w:val="0"/>
                      </w:rPr>
                    </w:r>
                  </w:sdtContent>
                </w:sdt>
              </w:p>
            </w:sdtContent>
          </w:sdt>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6">
            <w:pPr>
              <w:widowControl w:val="0"/>
              <w:rPr/>
            </w:pPr>
            <w:r w:rsidDel="00000000" w:rsidR="00000000" w:rsidRPr="00000000">
              <w:rPr>
                <w:rtl w:val="0"/>
              </w:rPr>
              <w:t xml:space="preserve">Los datos para los años 2018 y 2019 en cada ciudad, se observan así:</w:t>
            </w:r>
          </w:p>
        </w:tc>
        <w:tc>
          <w:tcPr>
            <w:shd w:fill="auto" w:val="clear"/>
            <w:tcMar>
              <w:top w:w="100.0" w:type="dxa"/>
              <w:left w:w="100.0" w:type="dxa"/>
              <w:bottom w:w="100.0" w:type="dxa"/>
              <w:right w:w="100.0" w:type="dxa"/>
            </w:tcMar>
          </w:tcPr>
          <w:sdt>
            <w:sdtPr>
              <w:tag w:val="goog_rdk_499"/>
            </w:sdtPr>
            <w:sdtContent>
              <w:p w:rsidR="00000000" w:rsidDel="00000000" w:rsidP="00000000" w:rsidRDefault="00000000" w:rsidRPr="00000000" w14:paraId="00000378">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65" w:date="2022-09-08T11:09:00Z">
                      <w:rPr>
                        <w:i w:val="1"/>
                        <w:color w:val="000000"/>
                        <w:sz w:val="18"/>
                        <w:szCs w:val="18"/>
                        <w:highlight w:val="yellow"/>
                      </w:rPr>
                    </w:rPrChange>
                  </w:rPr>
                </w:pPr>
                <w:sdt>
                  <w:sdtPr>
                    <w:tag w:val="goog_rdk_497"/>
                  </w:sdtPr>
                  <w:sdtContent>
                    <w:r w:rsidDel="00000000" w:rsidR="00000000" w:rsidRPr="00000000">
                      <w:rPr>
                        <w:b w:val="1"/>
                        <w:color w:val="000000"/>
                        <w:sz w:val="18"/>
                        <w:szCs w:val="18"/>
                        <w:rtl w:val="0"/>
                        <w:rPrChange w:author="USER" w:id="65" w:date="2022-09-08T11:09:00Z">
                          <w:rPr>
                            <w:b w:val="1"/>
                            <w:color w:val="000000"/>
                            <w:sz w:val="18"/>
                            <w:szCs w:val="18"/>
                            <w:highlight w:val="yellow"/>
                          </w:rPr>
                        </w:rPrChange>
                      </w:rPr>
                      <w:t xml:space="preserve">Figura 22</w:t>
                    </w:r>
                  </w:sdtContent>
                </w:sdt>
                <w:sdt>
                  <w:sdtPr>
                    <w:tag w:val="goog_rdk_498"/>
                  </w:sdtPr>
                  <w:sdtContent>
                    <w:r w:rsidDel="00000000" w:rsidR="00000000" w:rsidRPr="00000000">
                      <w:rPr>
                        <w:i w:val="1"/>
                        <w:color w:val="000000"/>
                        <w:sz w:val="18"/>
                        <w:szCs w:val="18"/>
                        <w:rtl w:val="0"/>
                        <w:rPrChange w:author="USER" w:id="65" w:date="2022-09-08T11:09:00Z">
                          <w:rPr>
                            <w:i w:val="1"/>
                            <w:color w:val="000000"/>
                            <w:sz w:val="18"/>
                            <w:szCs w:val="18"/>
                            <w:highlight w:val="yellow"/>
                          </w:rPr>
                        </w:rPrChange>
                      </w:rPr>
                      <w:br w:type="textWrapping"/>
                      <w:t xml:space="preserve">Producción en cada ciudad para los años 2018-2019</w:t>
                    </w:r>
                  </w:sdtContent>
                </w:sdt>
              </w:p>
            </w:sdtContent>
          </w:sdt>
          <w:sdt>
            <w:sdtPr>
              <w:tag w:val="goog_rdk_501"/>
            </w:sdtPr>
            <w:sdtContent>
              <w:p w:rsidR="00000000" w:rsidDel="00000000" w:rsidP="00000000" w:rsidRDefault="00000000" w:rsidRPr="00000000" w14:paraId="00000379">
                <w:pPr>
                  <w:widowControl w:val="0"/>
                  <w:rPr>
                    <w:rPrChange w:author="USER" w:id="65" w:date="2022-09-08T11:09:00Z">
                      <w:rPr>
                        <w:highlight w:val="yellow"/>
                      </w:rPr>
                    </w:rPrChange>
                  </w:rPr>
                </w:pPr>
                <w:r w:rsidDel="00000000" w:rsidR="00000000" w:rsidRPr="00000000">
                  <w:rPr>
                    <w:highlight w:val="yellow"/>
                  </w:rPr>
                  <w:drawing>
                    <wp:inline distB="0" distT="0" distL="0" distR="0">
                      <wp:extent cx="1839667" cy="2260996"/>
                      <wp:effectExtent b="0" l="0" r="0" t="0"/>
                      <wp:docPr id="584" name="image28.png"/>
                      <a:graphic>
                        <a:graphicData uri="http://schemas.openxmlformats.org/drawingml/2006/picture">
                          <pic:pic>
                            <pic:nvPicPr>
                              <pic:cNvPr id="0" name="image28.png"/>
                              <pic:cNvPicPr preferRelativeResize="0"/>
                            </pic:nvPicPr>
                            <pic:blipFill>
                              <a:blip r:embed="rId108"/>
                              <a:srcRect b="0" l="0" r="0" t="0"/>
                              <a:stretch>
                                <a:fillRect/>
                              </a:stretch>
                            </pic:blipFill>
                            <pic:spPr>
                              <a:xfrm>
                                <a:off x="0" y="0"/>
                                <a:ext cx="1839667" cy="2260996"/>
                              </a:xfrm>
                              <a:prstGeom prst="rect"/>
                              <a:ln/>
                            </pic:spPr>
                          </pic:pic>
                        </a:graphicData>
                      </a:graphic>
                    </wp:inline>
                  </w:drawing>
                </w:r>
                <w:sdt>
                  <w:sdtPr>
                    <w:tag w:val="goog_rdk_500"/>
                  </w:sdtPr>
                  <w:sdtContent>
                    <w:r w:rsidDel="00000000" w:rsidR="00000000" w:rsidRPr="00000000">
                      <w:rPr>
                        <w:rtl w:val="0"/>
                      </w:rPr>
                    </w:r>
                  </w:sdtContent>
                </w:sdt>
              </w:p>
            </w:sdtContent>
          </w:sdt>
          <w:sdt>
            <w:sdtPr>
              <w:tag w:val="goog_rdk_504"/>
            </w:sdtPr>
            <w:sdtContent>
              <w:p w:rsidR="00000000" w:rsidDel="00000000" w:rsidP="00000000" w:rsidRDefault="00000000" w:rsidRPr="00000000" w14:paraId="0000037A">
                <w:pPr>
                  <w:widowControl w:val="0"/>
                  <w:rPr>
                    <w:color w:val="a6a6a6"/>
                    <w:sz w:val="18"/>
                    <w:szCs w:val="18"/>
                    <w:rPrChange w:author="USER" w:id="65" w:date="2022-09-08T11:09:00Z">
                      <w:rPr>
                        <w:color w:val="a6a6a6"/>
                        <w:sz w:val="18"/>
                        <w:szCs w:val="18"/>
                        <w:highlight w:val="yellow"/>
                      </w:rPr>
                    </w:rPrChange>
                  </w:rPr>
                </w:pPr>
                <w:sdt>
                  <w:sdtPr>
                    <w:tag w:val="goog_rdk_502"/>
                  </w:sdtPr>
                  <w:sdtContent>
                    <w:r w:rsidDel="00000000" w:rsidR="00000000" w:rsidRPr="00000000">
                      <w:rPr>
                        <w:b w:val="1"/>
                        <w:color w:val="a6a6a6"/>
                        <w:sz w:val="18"/>
                        <w:szCs w:val="18"/>
                        <w:rtl w:val="0"/>
                        <w:rPrChange w:author="USER" w:id="65" w:date="2022-09-08T11:09:00Z">
                          <w:rPr>
                            <w:b w:val="1"/>
                            <w:color w:val="a6a6a6"/>
                            <w:sz w:val="18"/>
                            <w:szCs w:val="18"/>
                            <w:highlight w:val="yellow"/>
                          </w:rPr>
                        </w:rPrChange>
                      </w:rPr>
                      <w:t xml:space="preserve">Imagen: </w:t>
                    </w:r>
                  </w:sdtContent>
                </w:sdt>
                <w:sdt>
                  <w:sdtPr>
                    <w:tag w:val="goog_rdk_503"/>
                  </w:sdtPr>
                  <w:sdtContent>
                    <w:r w:rsidDel="00000000" w:rsidR="00000000" w:rsidRPr="00000000">
                      <w:rPr>
                        <w:color w:val="a6a6a6"/>
                        <w:sz w:val="18"/>
                        <w:szCs w:val="18"/>
                        <w:rtl w:val="0"/>
                        <w:rPrChange w:author="USER" w:id="65" w:date="2022-09-08T11:09:00Z">
                          <w:rPr>
                            <w:color w:val="a6a6a6"/>
                            <w:sz w:val="18"/>
                            <w:szCs w:val="18"/>
                            <w:highlight w:val="yellow"/>
                          </w:rPr>
                        </w:rPrChange>
                      </w:rPr>
                      <w:t xml:space="preserve">Producción en cada ciudad para los años 2018-2019</w:t>
                    </w:r>
                  </w:sdtContent>
                </w:sdt>
              </w:p>
            </w:sdtContent>
          </w:sdt>
          <w:sdt>
            <w:sdtPr>
              <w:tag w:val="goog_rdk_506"/>
            </w:sdtPr>
            <w:sdtContent>
              <w:p w:rsidR="00000000" w:rsidDel="00000000" w:rsidP="00000000" w:rsidRDefault="00000000" w:rsidRPr="00000000" w14:paraId="0000037B">
                <w:pPr>
                  <w:widowControl w:val="0"/>
                  <w:rPr>
                    <w:color w:val="a6a6a6"/>
                    <w:sz w:val="18"/>
                    <w:szCs w:val="18"/>
                    <w:rPrChange w:author="USER" w:id="65" w:date="2022-09-08T11:09:00Z">
                      <w:rPr>
                        <w:color w:val="a6a6a6"/>
                        <w:sz w:val="18"/>
                        <w:szCs w:val="18"/>
                        <w:highlight w:val="yellow"/>
                      </w:rPr>
                    </w:rPrChange>
                  </w:rPr>
                </w:pPr>
                <w:sdt>
                  <w:sdtPr>
                    <w:tag w:val="goog_rdk_505"/>
                  </w:sdtPr>
                  <w:sdtContent>
                    <w:r w:rsidDel="00000000" w:rsidR="00000000" w:rsidRPr="00000000">
                      <w:rPr>
                        <w:color w:val="a6a6a6"/>
                        <w:sz w:val="18"/>
                        <w:szCs w:val="18"/>
                        <w:rtl w:val="0"/>
                        <w:rPrChange w:author="USER" w:id="65" w:date="2022-09-08T11:09:00Z">
                          <w:rPr>
                            <w:color w:val="a6a6a6"/>
                            <w:sz w:val="18"/>
                            <w:szCs w:val="18"/>
                            <w:highlight w:val="yellow"/>
                          </w:rPr>
                        </w:rPrChange>
                      </w:rPr>
                      <w:t xml:space="preserve">Imagen propia</w:t>
                    </w:r>
                  </w:sdtContent>
                </w:sdt>
              </w:p>
            </w:sdtContent>
          </w:sdt>
          <w:sdt>
            <w:sdtPr>
              <w:tag w:val="goog_rdk_509"/>
            </w:sdtPr>
            <w:sdtContent>
              <w:p w:rsidR="00000000" w:rsidDel="00000000" w:rsidP="00000000" w:rsidRDefault="00000000" w:rsidRPr="00000000" w14:paraId="0000037C">
                <w:pPr>
                  <w:widowControl w:val="0"/>
                  <w:rPr>
                    <w:b w:val="1"/>
                    <w:color w:val="a6a6a6"/>
                    <w:sz w:val="18"/>
                    <w:szCs w:val="18"/>
                    <w:rPrChange w:author="USER" w:id="65" w:date="2022-09-08T11:09:00Z">
                      <w:rPr>
                        <w:b w:val="1"/>
                        <w:color w:val="a6a6a6"/>
                        <w:sz w:val="18"/>
                        <w:szCs w:val="18"/>
                        <w:highlight w:val="yellow"/>
                      </w:rPr>
                    </w:rPrChange>
                  </w:rPr>
                </w:pPr>
                <w:sdt>
                  <w:sdtPr>
                    <w:tag w:val="goog_rdk_507"/>
                  </w:sdtPr>
                  <w:sdtContent>
                    <w:r w:rsidDel="00000000" w:rsidR="00000000" w:rsidRPr="00000000">
                      <w:rPr>
                        <w:sz w:val="16"/>
                        <w:szCs w:val="16"/>
                        <w:rtl w:val="0"/>
                        <w:rPrChange w:author="USER" w:id="65" w:date="2022-09-08T11:09:00Z">
                          <w:rPr>
                            <w:sz w:val="16"/>
                            <w:szCs w:val="16"/>
                            <w:highlight w:val="yellow"/>
                          </w:rPr>
                        </w:rPrChange>
                      </w:rPr>
                      <w:t xml:space="preserve">Imagen: 228131_i149</w:t>
                    </w:r>
                  </w:sdtContent>
                </w:sdt>
                <w:sdt>
                  <w:sdtPr>
                    <w:tag w:val="goog_rdk_508"/>
                  </w:sdtPr>
                  <w:sdtContent>
                    <w:r w:rsidDel="00000000" w:rsidR="00000000" w:rsidRPr="00000000">
                      <w:rPr>
                        <w:rtl w:val="0"/>
                      </w:rPr>
                    </w:r>
                  </w:sdtContent>
                </w:sdt>
              </w:p>
            </w:sdtContent>
          </w:sdt>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D">
            <w:pPr>
              <w:widowControl w:val="0"/>
              <w:jc w:val="both"/>
              <w:rPr/>
            </w:pPr>
            <w:r w:rsidDel="00000000" w:rsidR="00000000" w:rsidRPr="00000000">
              <w:rPr>
                <w:rtl w:val="0"/>
              </w:rPr>
              <w:t xml:space="preserve">Ahora, si bien para algunos datos las tablas son difíciles de sustituir, sería más amigable usar otros recursos gráficos. </w:t>
            </w:r>
            <w:r w:rsidDel="00000000" w:rsidR="00000000" w:rsidRPr="00000000">
              <w:rPr>
                <w:i w:val="1"/>
                <w:rtl w:val="0"/>
              </w:rPr>
              <w:t xml:space="preserve">Power</w:t>
            </w:r>
            <w:r w:rsidDel="00000000" w:rsidR="00000000" w:rsidRPr="00000000">
              <w:rPr>
                <w:rtl w:val="0"/>
              </w:rPr>
              <w:t xml:space="preserve"> BI cuenta con muchos tipos de visualizaciones.</w:t>
            </w:r>
          </w:p>
        </w:tc>
        <w:tc>
          <w:tcPr>
            <w:shd w:fill="auto" w:val="clear"/>
            <w:tcMar>
              <w:top w:w="100.0" w:type="dxa"/>
              <w:left w:w="100.0" w:type="dxa"/>
              <w:bottom w:w="100.0" w:type="dxa"/>
              <w:right w:w="100.0" w:type="dxa"/>
            </w:tcMar>
          </w:tcPr>
          <w:sdt>
            <w:sdtPr>
              <w:tag w:val="goog_rdk_512"/>
            </w:sdtPr>
            <w:sdtContent>
              <w:p w:rsidR="00000000" w:rsidDel="00000000" w:rsidP="00000000" w:rsidRDefault="00000000" w:rsidRPr="00000000" w14:paraId="0000037F">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66" w:date="2022-09-08T11:09:00Z">
                      <w:rPr>
                        <w:i w:val="1"/>
                        <w:color w:val="000000"/>
                        <w:sz w:val="18"/>
                        <w:szCs w:val="18"/>
                        <w:highlight w:val="yellow"/>
                      </w:rPr>
                    </w:rPrChange>
                  </w:rPr>
                </w:pPr>
                <w:sdt>
                  <w:sdtPr>
                    <w:tag w:val="goog_rdk_510"/>
                  </w:sdtPr>
                  <w:sdtContent>
                    <w:r w:rsidDel="00000000" w:rsidR="00000000" w:rsidRPr="00000000">
                      <w:rPr>
                        <w:b w:val="1"/>
                        <w:color w:val="000000"/>
                        <w:sz w:val="18"/>
                        <w:szCs w:val="18"/>
                        <w:rtl w:val="0"/>
                        <w:rPrChange w:author="USER" w:id="66" w:date="2022-09-08T11:09:00Z">
                          <w:rPr>
                            <w:b w:val="1"/>
                            <w:color w:val="000000"/>
                            <w:sz w:val="18"/>
                            <w:szCs w:val="18"/>
                            <w:highlight w:val="yellow"/>
                          </w:rPr>
                        </w:rPrChange>
                      </w:rPr>
                      <w:t xml:space="preserve">Figura 23</w:t>
                    </w:r>
                  </w:sdtContent>
                </w:sdt>
                <w:sdt>
                  <w:sdtPr>
                    <w:tag w:val="goog_rdk_511"/>
                  </w:sdtPr>
                  <w:sdtContent>
                    <w:r w:rsidDel="00000000" w:rsidR="00000000" w:rsidRPr="00000000">
                      <w:rPr>
                        <w:i w:val="1"/>
                        <w:color w:val="000000"/>
                        <w:sz w:val="18"/>
                        <w:szCs w:val="18"/>
                        <w:rtl w:val="0"/>
                        <w:rPrChange w:author="USER" w:id="66" w:date="2022-09-08T11:09:00Z">
                          <w:rPr>
                            <w:i w:val="1"/>
                            <w:color w:val="000000"/>
                            <w:sz w:val="18"/>
                            <w:szCs w:val="18"/>
                            <w:highlight w:val="yellow"/>
                          </w:rPr>
                        </w:rPrChange>
                      </w:rPr>
                      <w:br w:type="textWrapping"/>
                      <w:t xml:space="preserve">Tipos de visualización en Power BI</w:t>
                    </w:r>
                  </w:sdtContent>
                </w:sdt>
              </w:p>
            </w:sdtContent>
          </w:sdt>
          <w:sdt>
            <w:sdtPr>
              <w:tag w:val="goog_rdk_514"/>
            </w:sdtPr>
            <w:sdtContent>
              <w:p w:rsidR="00000000" w:rsidDel="00000000" w:rsidP="00000000" w:rsidRDefault="00000000" w:rsidRPr="00000000" w14:paraId="00000380">
                <w:pPr>
                  <w:widowControl w:val="0"/>
                  <w:rPr>
                    <w:rPrChange w:author="USER" w:id="66" w:date="2022-09-08T11:09:00Z">
                      <w:rPr>
                        <w:highlight w:val="yellow"/>
                      </w:rPr>
                    </w:rPrChange>
                  </w:rPr>
                </w:pPr>
                <w:r w:rsidDel="00000000" w:rsidR="00000000" w:rsidRPr="00000000">
                  <w:rPr>
                    <w:highlight w:val="yellow"/>
                  </w:rPr>
                  <w:drawing>
                    <wp:inline distB="0" distT="0" distL="0" distR="0">
                      <wp:extent cx="1840682" cy="1531922"/>
                      <wp:effectExtent b="0" l="0" r="0" t="0"/>
                      <wp:docPr id="585" name="image31.png"/>
                      <a:graphic>
                        <a:graphicData uri="http://schemas.openxmlformats.org/drawingml/2006/picture">
                          <pic:pic>
                            <pic:nvPicPr>
                              <pic:cNvPr id="0" name="image31.png"/>
                              <pic:cNvPicPr preferRelativeResize="0"/>
                            </pic:nvPicPr>
                            <pic:blipFill>
                              <a:blip r:embed="rId109"/>
                              <a:srcRect b="0" l="0" r="0" t="0"/>
                              <a:stretch>
                                <a:fillRect/>
                              </a:stretch>
                            </pic:blipFill>
                            <pic:spPr>
                              <a:xfrm>
                                <a:off x="0" y="0"/>
                                <a:ext cx="1840682" cy="1531922"/>
                              </a:xfrm>
                              <a:prstGeom prst="rect"/>
                              <a:ln/>
                            </pic:spPr>
                          </pic:pic>
                        </a:graphicData>
                      </a:graphic>
                    </wp:inline>
                  </w:drawing>
                </w:r>
                <w:sdt>
                  <w:sdtPr>
                    <w:tag w:val="goog_rdk_513"/>
                  </w:sdtPr>
                  <w:sdtContent>
                    <w:r w:rsidDel="00000000" w:rsidR="00000000" w:rsidRPr="00000000">
                      <w:rPr>
                        <w:rtl w:val="0"/>
                      </w:rPr>
                    </w:r>
                  </w:sdtContent>
                </w:sdt>
              </w:p>
            </w:sdtContent>
          </w:sdt>
          <w:sdt>
            <w:sdtPr>
              <w:tag w:val="goog_rdk_516"/>
            </w:sdtPr>
            <w:sdtContent>
              <w:p w:rsidR="00000000" w:rsidDel="00000000" w:rsidP="00000000" w:rsidRDefault="00000000" w:rsidRPr="00000000" w14:paraId="00000381">
                <w:pPr>
                  <w:widowControl w:val="0"/>
                  <w:rPr>
                    <w:rPrChange w:author="USER" w:id="66" w:date="2022-09-08T11:09:00Z">
                      <w:rPr>
                        <w:highlight w:val="yellow"/>
                      </w:rPr>
                    </w:rPrChange>
                  </w:rPr>
                </w:pPr>
                <w:sdt>
                  <w:sdtPr>
                    <w:tag w:val="goog_rdk_515"/>
                  </w:sdtPr>
                  <w:sdtContent>
                    <w:r w:rsidDel="00000000" w:rsidR="00000000" w:rsidRPr="00000000">
                      <w:rPr>
                        <w:rtl w:val="0"/>
                        <w:rPrChange w:author="USER" w:id="66" w:date="2022-09-08T11:09:00Z">
                          <w:rPr>
                            <w:highlight w:val="yellow"/>
                          </w:rPr>
                        </w:rPrChange>
                      </w:rPr>
                      <w:t xml:space="preserve">Tipos de visualizaciones de Power BI</w:t>
                    </w:r>
                  </w:sdtContent>
                </w:sdt>
              </w:p>
            </w:sdtContent>
          </w:sdt>
          <w:sdt>
            <w:sdtPr>
              <w:tag w:val="goog_rdk_518"/>
            </w:sdtPr>
            <w:sdtContent>
              <w:p w:rsidR="00000000" w:rsidDel="00000000" w:rsidP="00000000" w:rsidRDefault="00000000" w:rsidRPr="00000000" w14:paraId="00000382">
                <w:pPr>
                  <w:widowControl w:val="0"/>
                  <w:rPr>
                    <w:color w:val="a6a6a6"/>
                    <w:sz w:val="18"/>
                    <w:szCs w:val="18"/>
                    <w:rPrChange w:author="USER" w:id="66" w:date="2022-09-08T11:09:00Z">
                      <w:rPr>
                        <w:color w:val="a6a6a6"/>
                        <w:sz w:val="18"/>
                        <w:szCs w:val="18"/>
                        <w:highlight w:val="yellow"/>
                      </w:rPr>
                    </w:rPrChange>
                  </w:rPr>
                </w:pPr>
                <w:sdt>
                  <w:sdtPr>
                    <w:tag w:val="goog_rdk_517"/>
                  </w:sdtPr>
                  <w:sdtContent>
                    <w:r w:rsidDel="00000000" w:rsidR="00000000" w:rsidRPr="00000000">
                      <w:rPr>
                        <w:color w:val="a6a6a6"/>
                        <w:sz w:val="18"/>
                        <w:szCs w:val="18"/>
                        <w:rtl w:val="0"/>
                        <w:rPrChange w:author="USER" w:id="66" w:date="2022-09-08T11:09:00Z">
                          <w:rPr>
                            <w:color w:val="a6a6a6"/>
                            <w:sz w:val="18"/>
                            <w:szCs w:val="18"/>
                            <w:highlight w:val="yellow"/>
                          </w:rPr>
                        </w:rPrChange>
                      </w:rPr>
                      <w:t xml:space="preserve">Imagen propia</w:t>
                    </w:r>
                  </w:sdtContent>
                </w:sdt>
              </w:p>
            </w:sdtContent>
          </w:sdt>
          <w:sdt>
            <w:sdtPr>
              <w:tag w:val="goog_rdk_521"/>
            </w:sdtPr>
            <w:sdtContent>
              <w:p w:rsidR="00000000" w:rsidDel="00000000" w:rsidP="00000000" w:rsidRDefault="00000000" w:rsidRPr="00000000" w14:paraId="00000383">
                <w:pPr>
                  <w:widowControl w:val="0"/>
                  <w:rPr>
                    <w:b w:val="1"/>
                    <w:color w:val="a6a6a6"/>
                    <w:sz w:val="18"/>
                    <w:szCs w:val="18"/>
                    <w:rPrChange w:author="USER" w:id="66" w:date="2022-09-08T11:09:00Z">
                      <w:rPr>
                        <w:b w:val="1"/>
                        <w:color w:val="a6a6a6"/>
                        <w:sz w:val="18"/>
                        <w:szCs w:val="18"/>
                        <w:highlight w:val="yellow"/>
                      </w:rPr>
                    </w:rPrChange>
                  </w:rPr>
                </w:pPr>
                <w:sdt>
                  <w:sdtPr>
                    <w:tag w:val="goog_rdk_519"/>
                  </w:sdtPr>
                  <w:sdtContent>
                    <w:r w:rsidDel="00000000" w:rsidR="00000000" w:rsidRPr="00000000">
                      <w:rPr>
                        <w:sz w:val="16"/>
                        <w:szCs w:val="16"/>
                        <w:rtl w:val="0"/>
                        <w:rPrChange w:author="USER" w:id="66" w:date="2022-09-08T11:09:00Z">
                          <w:rPr>
                            <w:sz w:val="16"/>
                            <w:szCs w:val="16"/>
                            <w:highlight w:val="yellow"/>
                          </w:rPr>
                        </w:rPrChange>
                      </w:rPr>
                      <w:t xml:space="preserve">Imagen: 228131_i150</w:t>
                    </w:r>
                  </w:sdtContent>
                </w:sdt>
                <w:sdt>
                  <w:sdtPr>
                    <w:tag w:val="goog_rdk_520"/>
                  </w:sdtPr>
                  <w:sdtContent>
                    <w:r w:rsidDel="00000000" w:rsidR="00000000" w:rsidRPr="00000000">
                      <w:rPr>
                        <w:rtl w:val="0"/>
                      </w:rPr>
                    </w:r>
                  </w:sdtContent>
                </w:sdt>
              </w:p>
            </w:sdtContent>
          </w:sdt>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4">
            <w:pPr>
              <w:jc w:val="both"/>
              <w:rPr/>
            </w:pPr>
            <w:r w:rsidDel="00000000" w:rsidR="00000000" w:rsidRPr="00000000">
              <w:rPr>
                <w:rtl w:val="0"/>
              </w:rPr>
              <w:t xml:space="preserve">Para el ejemplo de las ciudades, se seleccionó “gráfico de barras agrupadas”  </w:t>
            </w:r>
          </w:p>
          <w:p w:rsidR="00000000" w:rsidDel="00000000" w:rsidP="00000000" w:rsidRDefault="00000000" w:rsidRPr="00000000" w14:paraId="00000385">
            <w:pPr>
              <w:jc w:val="both"/>
              <w:rPr/>
            </w:pPr>
            <w:r w:rsidDel="00000000" w:rsidR="00000000" w:rsidRPr="00000000">
              <w:rPr>
                <w:rtl w:val="0"/>
              </w:rPr>
              <w:t xml:space="preserve">El resultado es la visualización más óptima para revisar la productividad por ciudades de cada año, según se observa en la imagen:</w:t>
            </w:r>
          </w:p>
          <w:p w:rsidR="00000000" w:rsidDel="00000000" w:rsidP="00000000" w:rsidRDefault="00000000" w:rsidRPr="00000000" w14:paraId="00000386">
            <w:pPr>
              <w:widowControl w:val="0"/>
              <w:jc w:val="both"/>
              <w:rPr/>
            </w:pPr>
            <w:r w:rsidDel="00000000" w:rsidR="00000000" w:rsidRPr="00000000">
              <w:rPr>
                <w:rtl w:val="0"/>
              </w:rPr>
            </w:r>
          </w:p>
        </w:tc>
        <w:tc>
          <w:tcPr>
            <w:shd w:fill="auto" w:val="clear"/>
            <w:tcMar>
              <w:top w:w="100.0" w:type="dxa"/>
              <w:left w:w="100.0" w:type="dxa"/>
              <w:bottom w:w="100.0" w:type="dxa"/>
              <w:right w:w="100.0" w:type="dxa"/>
            </w:tcMar>
          </w:tcPr>
          <w:sdt>
            <w:sdtPr>
              <w:tag w:val="goog_rdk_524"/>
            </w:sdtPr>
            <w:sdtContent>
              <w:p w:rsidR="00000000" w:rsidDel="00000000" w:rsidP="00000000" w:rsidRDefault="00000000" w:rsidRPr="00000000" w14:paraId="00000388">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67" w:date="2022-09-08T11:09:00Z">
                      <w:rPr>
                        <w:i w:val="1"/>
                        <w:color w:val="000000"/>
                        <w:sz w:val="18"/>
                        <w:szCs w:val="18"/>
                        <w:highlight w:val="yellow"/>
                      </w:rPr>
                    </w:rPrChange>
                  </w:rPr>
                </w:pPr>
                <w:r w:rsidDel="00000000" w:rsidR="00000000" w:rsidRPr="00000000">
                  <w:rPr>
                    <w:b w:val="1"/>
                    <w:color w:val="000000"/>
                    <w:sz w:val="18"/>
                    <w:szCs w:val="18"/>
                    <w:rtl w:val="0"/>
                  </w:rPr>
                  <w:t xml:space="preserve">Fi</w:t>
                </w:r>
                <w:sdt>
                  <w:sdtPr>
                    <w:tag w:val="goog_rdk_522"/>
                  </w:sdtPr>
                  <w:sdtContent>
                    <w:r w:rsidDel="00000000" w:rsidR="00000000" w:rsidRPr="00000000">
                      <w:rPr>
                        <w:b w:val="1"/>
                        <w:color w:val="000000"/>
                        <w:sz w:val="18"/>
                        <w:szCs w:val="18"/>
                        <w:rtl w:val="0"/>
                        <w:rPrChange w:author="USER" w:id="67" w:date="2022-09-08T11:09:00Z">
                          <w:rPr>
                            <w:b w:val="1"/>
                            <w:color w:val="000000"/>
                            <w:sz w:val="18"/>
                            <w:szCs w:val="18"/>
                            <w:highlight w:val="yellow"/>
                          </w:rPr>
                        </w:rPrChange>
                      </w:rPr>
                      <w:t xml:space="preserve">gura 24</w:t>
                    </w:r>
                  </w:sdtContent>
                </w:sdt>
                <w:sdt>
                  <w:sdtPr>
                    <w:tag w:val="goog_rdk_523"/>
                  </w:sdtPr>
                  <w:sdtContent>
                    <w:r w:rsidDel="00000000" w:rsidR="00000000" w:rsidRPr="00000000">
                      <w:rPr>
                        <w:i w:val="1"/>
                        <w:color w:val="000000"/>
                        <w:sz w:val="18"/>
                        <w:szCs w:val="18"/>
                        <w:rtl w:val="0"/>
                        <w:rPrChange w:author="USER" w:id="67" w:date="2022-09-08T11:09:00Z">
                          <w:rPr>
                            <w:i w:val="1"/>
                            <w:color w:val="000000"/>
                            <w:sz w:val="18"/>
                            <w:szCs w:val="18"/>
                            <w:highlight w:val="yellow"/>
                          </w:rPr>
                        </w:rPrChange>
                      </w:rPr>
                      <w:br w:type="textWrapping"/>
                      <w:t xml:space="preserve">Gráfico de barras agrupadas</w:t>
                    </w:r>
                  </w:sdtContent>
                </w:sdt>
              </w:p>
            </w:sdtContent>
          </w:sdt>
          <w:sdt>
            <w:sdtPr>
              <w:tag w:val="goog_rdk_526"/>
            </w:sdtPr>
            <w:sdtContent>
              <w:p w:rsidR="00000000" w:rsidDel="00000000" w:rsidP="00000000" w:rsidRDefault="00000000" w:rsidRPr="00000000" w14:paraId="00000389">
                <w:pPr>
                  <w:widowControl w:val="0"/>
                  <w:rPr>
                    <w:rPrChange w:author="USER" w:id="67" w:date="2022-09-08T11:09:00Z">
                      <w:rPr>
                        <w:highlight w:val="yellow"/>
                      </w:rPr>
                    </w:rPrChange>
                  </w:rPr>
                </w:pPr>
                <w:r w:rsidDel="00000000" w:rsidR="00000000" w:rsidRPr="00000000">
                  <w:rPr>
                    <w:highlight w:val="yellow"/>
                  </w:rPr>
                  <w:drawing>
                    <wp:inline distB="0" distT="0" distL="0" distR="0">
                      <wp:extent cx="2461495" cy="2310791"/>
                      <wp:effectExtent b="0" l="0" r="0" t="0"/>
                      <wp:docPr id="586" name="image30.png"/>
                      <a:graphic>
                        <a:graphicData uri="http://schemas.openxmlformats.org/drawingml/2006/picture">
                          <pic:pic>
                            <pic:nvPicPr>
                              <pic:cNvPr id="0" name="image30.png"/>
                              <pic:cNvPicPr preferRelativeResize="0"/>
                            </pic:nvPicPr>
                            <pic:blipFill>
                              <a:blip r:embed="rId110"/>
                              <a:srcRect b="0" l="0" r="0" t="0"/>
                              <a:stretch>
                                <a:fillRect/>
                              </a:stretch>
                            </pic:blipFill>
                            <pic:spPr>
                              <a:xfrm>
                                <a:off x="0" y="0"/>
                                <a:ext cx="2461495" cy="2310791"/>
                              </a:xfrm>
                              <a:prstGeom prst="rect"/>
                              <a:ln/>
                            </pic:spPr>
                          </pic:pic>
                        </a:graphicData>
                      </a:graphic>
                    </wp:inline>
                  </w:drawing>
                </w:r>
                <w:sdt>
                  <w:sdtPr>
                    <w:tag w:val="goog_rdk_525"/>
                  </w:sdtPr>
                  <w:sdtContent>
                    <w:r w:rsidDel="00000000" w:rsidR="00000000" w:rsidRPr="00000000">
                      <w:rPr>
                        <w:rtl w:val="0"/>
                      </w:rPr>
                    </w:r>
                  </w:sdtContent>
                </w:sdt>
              </w:p>
            </w:sdtContent>
          </w:sdt>
          <w:sdt>
            <w:sdtPr>
              <w:tag w:val="goog_rdk_528"/>
            </w:sdtPr>
            <w:sdtContent>
              <w:p w:rsidR="00000000" w:rsidDel="00000000" w:rsidP="00000000" w:rsidRDefault="00000000" w:rsidRPr="00000000" w14:paraId="0000038A">
                <w:pPr>
                  <w:widowControl w:val="0"/>
                  <w:rPr>
                    <w:b w:val="1"/>
                    <w:color w:val="a6a6a6"/>
                    <w:sz w:val="18"/>
                    <w:szCs w:val="18"/>
                    <w:rPrChange w:author="USER" w:id="67" w:date="2022-09-08T11:09:00Z">
                      <w:rPr>
                        <w:b w:val="1"/>
                        <w:color w:val="a6a6a6"/>
                        <w:sz w:val="18"/>
                        <w:szCs w:val="18"/>
                        <w:highlight w:val="yellow"/>
                      </w:rPr>
                    </w:rPrChange>
                  </w:rPr>
                </w:pPr>
                <w:sdt>
                  <w:sdtPr>
                    <w:tag w:val="goog_rdk_527"/>
                  </w:sdtPr>
                  <w:sdtContent>
                    <w:r w:rsidDel="00000000" w:rsidR="00000000" w:rsidRPr="00000000">
                      <w:rPr>
                        <w:b w:val="1"/>
                        <w:color w:val="a6a6a6"/>
                        <w:sz w:val="18"/>
                        <w:szCs w:val="18"/>
                        <w:rtl w:val="0"/>
                        <w:rPrChange w:author="USER" w:id="67" w:date="2022-09-08T11:09:00Z">
                          <w:rPr>
                            <w:b w:val="1"/>
                            <w:color w:val="a6a6a6"/>
                            <w:sz w:val="18"/>
                            <w:szCs w:val="18"/>
                            <w:highlight w:val="yellow"/>
                          </w:rPr>
                        </w:rPrChange>
                      </w:rPr>
                      <w:t xml:space="preserve">Gráfico de barras agrupadas</w:t>
                    </w:r>
                  </w:sdtContent>
                </w:sdt>
              </w:p>
            </w:sdtContent>
          </w:sdt>
          <w:sdt>
            <w:sdtPr>
              <w:tag w:val="goog_rdk_530"/>
            </w:sdtPr>
            <w:sdtContent>
              <w:p w:rsidR="00000000" w:rsidDel="00000000" w:rsidP="00000000" w:rsidRDefault="00000000" w:rsidRPr="00000000" w14:paraId="0000038B">
                <w:pPr>
                  <w:widowControl w:val="0"/>
                  <w:rPr>
                    <w:b w:val="1"/>
                    <w:color w:val="a6a6a6"/>
                    <w:sz w:val="18"/>
                    <w:szCs w:val="18"/>
                    <w:rPrChange w:author="USER" w:id="67" w:date="2022-09-08T11:09:00Z">
                      <w:rPr>
                        <w:b w:val="1"/>
                        <w:color w:val="a6a6a6"/>
                        <w:sz w:val="18"/>
                        <w:szCs w:val="18"/>
                        <w:highlight w:val="yellow"/>
                      </w:rPr>
                    </w:rPrChange>
                  </w:rPr>
                </w:pPr>
                <w:sdt>
                  <w:sdtPr>
                    <w:tag w:val="goog_rdk_529"/>
                  </w:sdtPr>
                  <w:sdtContent>
                    <w:r w:rsidDel="00000000" w:rsidR="00000000" w:rsidRPr="00000000">
                      <w:rPr>
                        <w:b w:val="1"/>
                        <w:color w:val="a6a6a6"/>
                        <w:sz w:val="18"/>
                        <w:szCs w:val="18"/>
                        <w:rtl w:val="0"/>
                        <w:rPrChange w:author="USER" w:id="67" w:date="2022-09-08T11:09:00Z">
                          <w:rPr>
                            <w:b w:val="1"/>
                            <w:color w:val="a6a6a6"/>
                            <w:sz w:val="18"/>
                            <w:szCs w:val="18"/>
                            <w:highlight w:val="yellow"/>
                          </w:rPr>
                        </w:rPrChange>
                      </w:rPr>
                      <w:t xml:space="preserve">Imagen propia</w:t>
                    </w:r>
                  </w:sdtContent>
                </w:sdt>
              </w:p>
            </w:sdtContent>
          </w:sdt>
          <w:sdt>
            <w:sdtPr>
              <w:tag w:val="goog_rdk_533"/>
            </w:sdtPr>
            <w:sdtContent>
              <w:p w:rsidR="00000000" w:rsidDel="00000000" w:rsidP="00000000" w:rsidRDefault="00000000" w:rsidRPr="00000000" w14:paraId="0000038C">
                <w:pPr>
                  <w:widowControl w:val="0"/>
                  <w:rPr>
                    <w:rPrChange w:author="USER" w:id="67" w:date="2022-09-08T11:09:00Z">
                      <w:rPr>
                        <w:highlight w:val="yellow"/>
                      </w:rPr>
                    </w:rPrChange>
                  </w:rPr>
                </w:pPr>
                <w:sdt>
                  <w:sdtPr>
                    <w:tag w:val="goog_rdk_531"/>
                  </w:sdtPr>
                  <w:sdtContent>
                    <w:r w:rsidDel="00000000" w:rsidR="00000000" w:rsidRPr="00000000">
                      <w:rPr>
                        <w:sz w:val="16"/>
                        <w:szCs w:val="16"/>
                        <w:rtl w:val="0"/>
                        <w:rPrChange w:author="USER" w:id="67" w:date="2022-09-08T11:09:00Z">
                          <w:rPr>
                            <w:sz w:val="16"/>
                            <w:szCs w:val="16"/>
                            <w:highlight w:val="yellow"/>
                          </w:rPr>
                        </w:rPrChange>
                      </w:rPr>
                      <w:t xml:space="preserve">Imagen: 228131_i151</w:t>
                    </w:r>
                  </w:sdtContent>
                </w:sdt>
                <w:sdt>
                  <w:sdtPr>
                    <w:tag w:val="goog_rdk_532"/>
                  </w:sdtPr>
                  <w:sdtContent>
                    <w:r w:rsidDel="00000000" w:rsidR="00000000" w:rsidRPr="00000000">
                      <w:rPr>
                        <w:rtl w:val="0"/>
                      </w:rPr>
                    </w:r>
                  </w:sdtContent>
                </w:sdt>
              </w:p>
            </w:sdtContent>
          </w:sdt>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D">
            <w:pPr>
              <w:jc w:val="both"/>
              <w:rPr/>
            </w:pPr>
            <w:r w:rsidDel="00000000" w:rsidR="00000000" w:rsidRPr="00000000">
              <w:rPr>
                <w:rtl w:val="0"/>
              </w:rPr>
              <w:t xml:space="preserve">También usando otros campos de datos se pueden combinar con otras visualizaciones, en este caso al tratarse de ciudades, se puede implementar la visualización de mapas.</w:t>
            </w:r>
          </w:p>
        </w:tc>
        <w:tc>
          <w:tcPr>
            <w:shd w:fill="auto" w:val="clear"/>
            <w:tcMar>
              <w:top w:w="100.0" w:type="dxa"/>
              <w:left w:w="100.0" w:type="dxa"/>
              <w:bottom w:w="100.0" w:type="dxa"/>
              <w:right w:w="100.0" w:type="dxa"/>
            </w:tcMar>
          </w:tcPr>
          <w:sdt>
            <w:sdtPr>
              <w:tag w:val="goog_rdk_536"/>
            </w:sdtPr>
            <w:sdtContent>
              <w:p w:rsidR="00000000" w:rsidDel="00000000" w:rsidP="00000000" w:rsidRDefault="00000000" w:rsidRPr="00000000" w14:paraId="0000038F">
                <w:pPr>
                  <w:keepNext w:val="1"/>
                  <w:pBdr>
                    <w:top w:space="0" w:sz="0" w:val="nil"/>
                    <w:left w:space="0" w:sz="0" w:val="nil"/>
                    <w:bottom w:space="0" w:sz="0" w:val="nil"/>
                    <w:right w:space="0" w:sz="0" w:val="nil"/>
                    <w:between w:space="0" w:sz="0" w:val="nil"/>
                  </w:pBdr>
                  <w:spacing w:after="200" w:lineRule="auto"/>
                  <w:rPr>
                    <w:i w:val="1"/>
                    <w:color w:val="000000"/>
                    <w:sz w:val="18"/>
                    <w:szCs w:val="18"/>
                    <w:rPrChange w:author="USER" w:id="68" w:date="2022-09-08T11:09:00Z">
                      <w:rPr>
                        <w:i w:val="1"/>
                        <w:color w:val="000000"/>
                        <w:sz w:val="18"/>
                        <w:szCs w:val="18"/>
                        <w:highlight w:val="yellow"/>
                      </w:rPr>
                    </w:rPrChange>
                  </w:rPr>
                </w:pPr>
                <w:sdt>
                  <w:sdtPr>
                    <w:tag w:val="goog_rdk_534"/>
                  </w:sdtPr>
                  <w:sdtContent>
                    <w:r w:rsidDel="00000000" w:rsidR="00000000" w:rsidRPr="00000000">
                      <w:rPr>
                        <w:b w:val="1"/>
                        <w:color w:val="000000"/>
                        <w:sz w:val="18"/>
                        <w:szCs w:val="18"/>
                        <w:rtl w:val="0"/>
                        <w:rPrChange w:author="USER" w:id="68" w:date="2022-09-08T11:09:00Z">
                          <w:rPr>
                            <w:b w:val="1"/>
                            <w:color w:val="000000"/>
                            <w:sz w:val="18"/>
                            <w:szCs w:val="18"/>
                            <w:highlight w:val="yellow"/>
                          </w:rPr>
                        </w:rPrChange>
                      </w:rPr>
                      <w:t xml:space="preserve">Figura 25</w:t>
                    </w:r>
                  </w:sdtContent>
                </w:sdt>
                <w:sdt>
                  <w:sdtPr>
                    <w:tag w:val="goog_rdk_535"/>
                  </w:sdtPr>
                  <w:sdtContent>
                    <w:r w:rsidDel="00000000" w:rsidR="00000000" w:rsidRPr="00000000">
                      <w:rPr>
                        <w:i w:val="1"/>
                        <w:color w:val="000000"/>
                        <w:sz w:val="18"/>
                        <w:szCs w:val="18"/>
                        <w:rtl w:val="0"/>
                        <w:rPrChange w:author="USER" w:id="68" w:date="2022-09-08T11:09:00Z">
                          <w:rPr>
                            <w:i w:val="1"/>
                            <w:color w:val="000000"/>
                            <w:sz w:val="18"/>
                            <w:szCs w:val="18"/>
                            <w:highlight w:val="yellow"/>
                          </w:rPr>
                        </w:rPrChange>
                      </w:rPr>
                      <w:br w:type="textWrapping"/>
                      <w:t xml:space="preserve">Gráfico de barras agrupadas con mapas</w:t>
                    </w:r>
                  </w:sdtContent>
                </w:sdt>
              </w:p>
            </w:sdtContent>
          </w:sdt>
          <w:sdt>
            <w:sdtPr>
              <w:tag w:val="goog_rdk_538"/>
            </w:sdtPr>
            <w:sdtContent>
              <w:p w:rsidR="00000000" w:rsidDel="00000000" w:rsidP="00000000" w:rsidRDefault="00000000" w:rsidRPr="00000000" w14:paraId="00000390">
                <w:pPr>
                  <w:widowControl w:val="0"/>
                  <w:rPr>
                    <w:b w:val="1"/>
                    <w:color w:val="a6a6a6"/>
                    <w:sz w:val="18"/>
                    <w:szCs w:val="18"/>
                    <w:rPrChange w:author="USER" w:id="68" w:date="2022-09-08T11:09:00Z">
                      <w:rPr>
                        <w:b w:val="1"/>
                        <w:color w:val="a6a6a6"/>
                        <w:sz w:val="18"/>
                        <w:szCs w:val="18"/>
                        <w:highlight w:val="yellow"/>
                      </w:rPr>
                    </w:rPrChange>
                  </w:rPr>
                </w:pPr>
                <w:r w:rsidDel="00000000" w:rsidR="00000000" w:rsidRPr="00000000">
                  <w:rPr>
                    <w:highlight w:val="yellow"/>
                  </w:rPr>
                  <w:drawing>
                    <wp:inline distB="0" distT="0" distL="0" distR="0">
                      <wp:extent cx="2043816" cy="2149864"/>
                      <wp:effectExtent b="0" l="0" r="0" t="0"/>
                      <wp:docPr id="576" name="image27.png"/>
                      <a:graphic>
                        <a:graphicData uri="http://schemas.openxmlformats.org/drawingml/2006/picture">
                          <pic:pic>
                            <pic:nvPicPr>
                              <pic:cNvPr id="0" name="image27.png"/>
                              <pic:cNvPicPr preferRelativeResize="0"/>
                            </pic:nvPicPr>
                            <pic:blipFill>
                              <a:blip r:embed="rId111"/>
                              <a:srcRect b="0" l="0" r="0" t="0"/>
                              <a:stretch>
                                <a:fillRect/>
                              </a:stretch>
                            </pic:blipFill>
                            <pic:spPr>
                              <a:xfrm>
                                <a:off x="0" y="0"/>
                                <a:ext cx="2043816" cy="2149864"/>
                              </a:xfrm>
                              <a:prstGeom prst="rect"/>
                              <a:ln/>
                            </pic:spPr>
                          </pic:pic>
                        </a:graphicData>
                      </a:graphic>
                    </wp:inline>
                  </w:drawing>
                </w:r>
                <w:sdt>
                  <w:sdtPr>
                    <w:tag w:val="goog_rdk_537"/>
                  </w:sdtPr>
                  <w:sdtContent>
                    <w:r w:rsidDel="00000000" w:rsidR="00000000" w:rsidRPr="00000000">
                      <w:rPr>
                        <w:rtl w:val="0"/>
                      </w:rPr>
                    </w:r>
                  </w:sdtContent>
                </w:sdt>
              </w:p>
            </w:sdtContent>
          </w:sdt>
          <w:sdt>
            <w:sdtPr>
              <w:tag w:val="goog_rdk_540"/>
            </w:sdtPr>
            <w:sdtContent>
              <w:p w:rsidR="00000000" w:rsidDel="00000000" w:rsidP="00000000" w:rsidRDefault="00000000" w:rsidRPr="00000000" w14:paraId="00000391">
                <w:pPr>
                  <w:widowControl w:val="0"/>
                  <w:rPr>
                    <w:b w:val="1"/>
                    <w:color w:val="a6a6a6"/>
                    <w:sz w:val="18"/>
                    <w:szCs w:val="18"/>
                    <w:rPrChange w:author="USER" w:id="68" w:date="2022-09-08T11:09:00Z">
                      <w:rPr>
                        <w:b w:val="1"/>
                        <w:color w:val="a6a6a6"/>
                        <w:sz w:val="18"/>
                        <w:szCs w:val="18"/>
                        <w:highlight w:val="yellow"/>
                      </w:rPr>
                    </w:rPrChange>
                  </w:rPr>
                </w:pPr>
                <w:sdt>
                  <w:sdtPr>
                    <w:tag w:val="goog_rdk_539"/>
                  </w:sdtPr>
                  <w:sdtContent>
                    <w:r w:rsidDel="00000000" w:rsidR="00000000" w:rsidRPr="00000000">
                      <w:rPr>
                        <w:b w:val="1"/>
                        <w:color w:val="a6a6a6"/>
                        <w:sz w:val="18"/>
                        <w:szCs w:val="18"/>
                        <w:rtl w:val="0"/>
                        <w:rPrChange w:author="USER" w:id="68" w:date="2022-09-08T11:09:00Z">
                          <w:rPr>
                            <w:b w:val="1"/>
                            <w:color w:val="a6a6a6"/>
                            <w:sz w:val="18"/>
                            <w:szCs w:val="18"/>
                            <w:highlight w:val="yellow"/>
                          </w:rPr>
                        </w:rPrChange>
                      </w:rPr>
                      <w:t xml:space="preserve">Gráfico de barras agrupadas con mapas</w:t>
                    </w:r>
                  </w:sdtContent>
                </w:sdt>
              </w:p>
            </w:sdtContent>
          </w:sdt>
          <w:sdt>
            <w:sdtPr>
              <w:tag w:val="goog_rdk_542"/>
            </w:sdtPr>
            <w:sdtContent>
              <w:p w:rsidR="00000000" w:rsidDel="00000000" w:rsidP="00000000" w:rsidRDefault="00000000" w:rsidRPr="00000000" w14:paraId="00000392">
                <w:pPr>
                  <w:widowControl w:val="0"/>
                  <w:rPr>
                    <w:b w:val="1"/>
                    <w:color w:val="a6a6a6"/>
                    <w:sz w:val="18"/>
                    <w:szCs w:val="18"/>
                    <w:rPrChange w:author="USER" w:id="68" w:date="2022-09-08T11:09:00Z">
                      <w:rPr>
                        <w:b w:val="1"/>
                        <w:color w:val="a6a6a6"/>
                        <w:sz w:val="18"/>
                        <w:szCs w:val="18"/>
                        <w:highlight w:val="yellow"/>
                      </w:rPr>
                    </w:rPrChange>
                  </w:rPr>
                </w:pPr>
                <w:sdt>
                  <w:sdtPr>
                    <w:tag w:val="goog_rdk_541"/>
                  </w:sdtPr>
                  <w:sdtContent>
                    <w:r w:rsidDel="00000000" w:rsidR="00000000" w:rsidRPr="00000000">
                      <w:rPr>
                        <w:b w:val="1"/>
                        <w:color w:val="a6a6a6"/>
                        <w:sz w:val="18"/>
                        <w:szCs w:val="18"/>
                        <w:rtl w:val="0"/>
                        <w:rPrChange w:author="USER" w:id="68" w:date="2022-09-08T11:09:00Z">
                          <w:rPr>
                            <w:b w:val="1"/>
                            <w:color w:val="a6a6a6"/>
                            <w:sz w:val="18"/>
                            <w:szCs w:val="18"/>
                            <w:highlight w:val="yellow"/>
                          </w:rPr>
                        </w:rPrChange>
                      </w:rPr>
                      <w:t xml:space="preserve">Imagen propia</w:t>
                    </w:r>
                  </w:sdtContent>
                </w:sdt>
              </w:p>
            </w:sdtContent>
          </w:sdt>
          <w:sdt>
            <w:sdtPr>
              <w:tag w:val="goog_rdk_545"/>
            </w:sdtPr>
            <w:sdtContent>
              <w:p w:rsidR="00000000" w:rsidDel="00000000" w:rsidP="00000000" w:rsidRDefault="00000000" w:rsidRPr="00000000" w14:paraId="00000393">
                <w:pPr>
                  <w:widowControl w:val="0"/>
                  <w:rPr>
                    <w:rPrChange w:author="USER" w:id="68" w:date="2022-09-08T11:09:00Z">
                      <w:rPr>
                        <w:highlight w:val="yellow"/>
                      </w:rPr>
                    </w:rPrChange>
                  </w:rPr>
                </w:pPr>
                <w:sdt>
                  <w:sdtPr>
                    <w:tag w:val="goog_rdk_543"/>
                  </w:sdtPr>
                  <w:sdtContent>
                    <w:r w:rsidDel="00000000" w:rsidR="00000000" w:rsidRPr="00000000">
                      <w:rPr>
                        <w:sz w:val="16"/>
                        <w:szCs w:val="16"/>
                        <w:rtl w:val="0"/>
                        <w:rPrChange w:author="USER" w:id="68" w:date="2022-09-08T11:09:00Z">
                          <w:rPr>
                            <w:sz w:val="16"/>
                            <w:szCs w:val="16"/>
                            <w:highlight w:val="yellow"/>
                          </w:rPr>
                        </w:rPrChange>
                      </w:rPr>
                      <w:t xml:space="preserve">Imagen: 228131_i152</w:t>
                    </w:r>
                  </w:sdtContent>
                </w:sdt>
                <w:sdt>
                  <w:sdtPr>
                    <w:tag w:val="goog_rdk_544"/>
                  </w:sdtPr>
                  <w:sdtContent>
                    <w:r w:rsidDel="00000000" w:rsidR="00000000" w:rsidRPr="00000000">
                      <w:rPr>
                        <w:rtl w:val="0"/>
                      </w:rPr>
                    </w:r>
                  </w:sdtContent>
                </w:sdt>
              </w:p>
            </w:sdtContent>
          </w:sdt>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4">
            <w:pPr>
              <w:jc w:val="both"/>
              <w:rPr/>
            </w:pPr>
            <w:r w:rsidDel="00000000" w:rsidR="00000000" w:rsidRPr="00000000">
              <w:rPr>
                <w:rtl w:val="0"/>
              </w:rPr>
              <w:t xml:space="preserve">Los reportes tienen muchas posibilidades adicionales, con conjuntos de datos y otras tablas relacionadas, con filtros y configuración de condiciones, colores, formatos, etc., lo que hace de </w:t>
            </w:r>
            <w:r w:rsidDel="00000000" w:rsidR="00000000" w:rsidRPr="00000000">
              <w:rPr>
                <w:i w:val="1"/>
                <w:rtl w:val="0"/>
              </w:rPr>
              <w:t xml:space="preserve">Power BI</w:t>
            </w:r>
            <w:r w:rsidDel="00000000" w:rsidR="00000000" w:rsidRPr="00000000">
              <w:rPr>
                <w:rtl w:val="0"/>
              </w:rPr>
              <w:t xml:space="preserve"> una herramienta muy poderosa.</w:t>
            </w:r>
          </w:p>
        </w:tc>
        <w:tc>
          <w:tcPr>
            <w:shd w:fill="auto" w:val="clear"/>
            <w:tcMar>
              <w:top w:w="100.0" w:type="dxa"/>
              <w:left w:w="100.0" w:type="dxa"/>
              <w:bottom w:w="100.0" w:type="dxa"/>
              <w:right w:w="100.0" w:type="dxa"/>
            </w:tcMar>
          </w:tcPr>
          <w:sdt>
            <w:sdtPr>
              <w:tag w:val="goog_rdk_547"/>
            </w:sdtPr>
            <w:sdtContent>
              <w:p w:rsidR="00000000" w:rsidDel="00000000" w:rsidP="00000000" w:rsidRDefault="00000000" w:rsidRPr="00000000" w14:paraId="00000396">
                <w:pPr>
                  <w:widowControl w:val="0"/>
                  <w:rPr>
                    <w:b w:val="1"/>
                    <w:color w:val="a6a6a6"/>
                    <w:sz w:val="18"/>
                    <w:szCs w:val="18"/>
                    <w:rPrChange w:author="USER" w:id="69" w:date="2022-09-08T11:09:00Z">
                      <w:rPr>
                        <w:b w:val="1"/>
                        <w:color w:val="a6a6a6"/>
                        <w:sz w:val="18"/>
                        <w:szCs w:val="18"/>
                        <w:highlight w:val="yellow"/>
                      </w:rPr>
                    </w:rPrChange>
                  </w:rPr>
                </w:pPr>
                <w:r w:rsidDel="00000000" w:rsidR="00000000" w:rsidRPr="00000000">
                  <w:rPr>
                    <w:highlight w:val="yellow"/>
                  </w:rPr>
                  <w:drawing>
                    <wp:inline distB="0" distT="0" distL="0" distR="0">
                      <wp:extent cx="2361203" cy="2351616"/>
                      <wp:effectExtent b="0" l="0" r="0" t="0"/>
                      <wp:docPr id="573" name="image26.png"/>
                      <a:graphic>
                        <a:graphicData uri="http://schemas.openxmlformats.org/drawingml/2006/picture">
                          <pic:pic>
                            <pic:nvPicPr>
                              <pic:cNvPr id="0" name="image26.png"/>
                              <pic:cNvPicPr preferRelativeResize="0"/>
                            </pic:nvPicPr>
                            <pic:blipFill>
                              <a:blip r:embed="rId112"/>
                              <a:srcRect b="0" l="0" r="0" t="0"/>
                              <a:stretch>
                                <a:fillRect/>
                              </a:stretch>
                            </pic:blipFill>
                            <pic:spPr>
                              <a:xfrm>
                                <a:off x="0" y="0"/>
                                <a:ext cx="2361203" cy="2351616"/>
                              </a:xfrm>
                              <a:prstGeom prst="rect"/>
                              <a:ln/>
                            </pic:spPr>
                          </pic:pic>
                        </a:graphicData>
                      </a:graphic>
                    </wp:inline>
                  </w:drawing>
                </w:r>
                <w:sdt>
                  <w:sdtPr>
                    <w:tag w:val="goog_rdk_546"/>
                  </w:sdtPr>
                  <w:sdtContent>
                    <w:r w:rsidDel="00000000" w:rsidR="00000000" w:rsidRPr="00000000">
                      <w:rPr>
                        <w:rtl w:val="0"/>
                      </w:rPr>
                    </w:r>
                  </w:sdtContent>
                </w:sdt>
              </w:p>
            </w:sdtContent>
          </w:sdt>
          <w:sdt>
            <w:sdtPr>
              <w:tag w:val="goog_rdk_551"/>
            </w:sdtPr>
            <w:sdtContent>
              <w:p w:rsidR="00000000" w:rsidDel="00000000" w:rsidP="00000000" w:rsidRDefault="00000000" w:rsidRPr="00000000" w14:paraId="00000397">
                <w:pPr>
                  <w:widowControl w:val="0"/>
                  <w:rPr>
                    <w:b w:val="1"/>
                    <w:color w:val="a6a6a6"/>
                    <w:sz w:val="18"/>
                    <w:szCs w:val="18"/>
                    <w:rPrChange w:author="USER" w:id="69" w:date="2022-09-08T11:09:00Z">
                      <w:rPr>
                        <w:b w:val="1"/>
                        <w:color w:val="a6a6a6"/>
                        <w:sz w:val="18"/>
                        <w:szCs w:val="18"/>
                        <w:highlight w:val="yellow"/>
                      </w:rPr>
                    </w:rPrChange>
                  </w:rPr>
                </w:pPr>
                <w:sdt>
                  <w:sdtPr>
                    <w:tag w:val="goog_rdk_548"/>
                  </w:sdtPr>
                  <w:sdtContent>
                    <w:r w:rsidDel="00000000" w:rsidR="00000000" w:rsidRPr="00000000">
                      <w:rPr>
                        <w:sz w:val="16"/>
                        <w:szCs w:val="16"/>
                        <w:rtl w:val="0"/>
                        <w:rPrChange w:author="USER" w:id="69" w:date="2022-09-08T11:09:00Z">
                          <w:rPr>
                            <w:sz w:val="16"/>
                            <w:szCs w:val="16"/>
                            <w:highlight w:val="yellow"/>
                          </w:rPr>
                        </w:rPrChange>
                      </w:rPr>
                      <w:t xml:space="preserve">Imagen: 228131_i153</w:t>
                    </w:r>
                  </w:sdtContent>
                </w:sdt>
                <w:sdt>
                  <w:sdtPr>
                    <w:tag w:val="goog_rdk_549"/>
                  </w:sdtPr>
                  <w:sdtContent>
                    <w:r w:rsidDel="00000000" w:rsidR="00000000" w:rsidRPr="00000000">
                      <w:rPr>
                        <w:rtl w:val="0"/>
                        <w:rPrChange w:author="USER" w:id="69" w:date="2022-09-08T11:09:00Z">
                          <w:rPr>
                            <w:highlight w:val="yellow"/>
                          </w:rPr>
                        </w:rPrChange>
                      </w:rPr>
                      <w:t xml:space="preserve"> </w:t>
                    </w:r>
                  </w:sdtContent>
                </w:sdt>
                <w:sdt>
                  <w:sdtPr>
                    <w:tag w:val="goog_rdk_550"/>
                  </w:sdtPr>
                  <w:sdtContent>
                    <w:r w:rsidDel="00000000" w:rsidR="00000000" w:rsidRPr="00000000">
                      <w:rPr>
                        <w:rtl w:val="0"/>
                      </w:rPr>
                    </w:r>
                  </w:sdtContent>
                </w:sdt>
              </w:p>
            </w:sdtContent>
          </w:sdt>
          <w:sdt>
            <w:sdtPr>
              <w:tag w:val="goog_rdk_553"/>
            </w:sdtPr>
            <w:sdtContent>
              <w:p w:rsidR="00000000" w:rsidDel="00000000" w:rsidP="00000000" w:rsidRDefault="00000000" w:rsidRPr="00000000" w14:paraId="00000398">
                <w:pPr>
                  <w:widowControl w:val="0"/>
                  <w:rPr>
                    <w:b w:val="1"/>
                    <w:color w:val="a6a6a6"/>
                    <w:sz w:val="18"/>
                    <w:szCs w:val="18"/>
                    <w:rPrChange w:author="USER" w:id="69" w:date="2022-09-08T11:09:00Z">
                      <w:rPr>
                        <w:b w:val="1"/>
                        <w:color w:val="a6a6a6"/>
                        <w:sz w:val="18"/>
                        <w:szCs w:val="18"/>
                        <w:highlight w:val="yellow"/>
                      </w:rPr>
                    </w:rPrChange>
                  </w:rPr>
                </w:pPr>
                <w:sdt>
                  <w:sdtPr>
                    <w:tag w:val="goog_rdk_552"/>
                  </w:sdtPr>
                  <w:sdtContent>
                    <w:r w:rsidDel="00000000" w:rsidR="00000000" w:rsidRPr="00000000">
                      <w:rPr>
                        <w:b w:val="1"/>
                        <w:color w:val="a6a6a6"/>
                        <w:sz w:val="18"/>
                        <w:szCs w:val="18"/>
                        <w:rtl w:val="0"/>
                        <w:rPrChange w:author="USER" w:id="69" w:date="2022-09-08T11:09:00Z">
                          <w:rPr>
                            <w:b w:val="1"/>
                            <w:color w:val="a6a6a6"/>
                            <w:sz w:val="18"/>
                            <w:szCs w:val="18"/>
                            <w:highlight w:val="yellow"/>
                          </w:rPr>
                        </w:rPrChange>
                      </w:rPr>
                      <w:t xml:space="preserve">Reportes de datos</w:t>
                    </w:r>
                  </w:sdtContent>
                </w:sdt>
              </w:p>
            </w:sdtContent>
          </w:sdt>
          <w:sdt>
            <w:sdtPr>
              <w:tag w:val="goog_rdk_555"/>
            </w:sdtPr>
            <w:sdtContent>
              <w:p w:rsidR="00000000" w:rsidDel="00000000" w:rsidP="00000000" w:rsidRDefault="00000000" w:rsidRPr="00000000" w14:paraId="00000399">
                <w:pPr>
                  <w:widowControl w:val="0"/>
                  <w:rPr>
                    <w:b w:val="1"/>
                    <w:color w:val="a6a6a6"/>
                    <w:sz w:val="18"/>
                    <w:szCs w:val="18"/>
                    <w:rPrChange w:author="USER" w:id="69" w:date="2022-09-08T11:09:00Z">
                      <w:rPr>
                        <w:b w:val="1"/>
                        <w:color w:val="a6a6a6"/>
                        <w:sz w:val="18"/>
                        <w:szCs w:val="18"/>
                        <w:highlight w:val="yellow"/>
                      </w:rPr>
                    </w:rPrChange>
                  </w:rPr>
                </w:pPr>
                <w:sdt>
                  <w:sdtPr>
                    <w:tag w:val="goog_rdk_554"/>
                  </w:sdtPr>
                  <w:sdtContent>
                    <w:r w:rsidDel="00000000" w:rsidR="00000000" w:rsidRPr="00000000">
                      <w:rPr>
                        <w:b w:val="1"/>
                        <w:color w:val="a6a6a6"/>
                        <w:sz w:val="18"/>
                        <w:szCs w:val="18"/>
                        <w:rtl w:val="0"/>
                        <w:rPrChange w:author="USER" w:id="69" w:date="2022-09-08T11:09:00Z">
                          <w:rPr>
                            <w:b w:val="1"/>
                            <w:color w:val="a6a6a6"/>
                            <w:sz w:val="18"/>
                            <w:szCs w:val="18"/>
                            <w:highlight w:val="yellow"/>
                          </w:rPr>
                        </w:rPrChange>
                      </w:rPr>
                      <w:t xml:space="preserve">Imagen sugerida</w:t>
                    </w:r>
                  </w:sdtContent>
                </w:sdt>
              </w:p>
            </w:sdtContent>
          </w:sdt>
          <w:sdt>
            <w:sdtPr>
              <w:tag w:val="goog_rdk_560"/>
            </w:sdtPr>
            <w:sdtContent>
              <w:p w:rsidR="00000000" w:rsidDel="00000000" w:rsidP="00000000" w:rsidRDefault="00000000" w:rsidRPr="00000000" w14:paraId="0000039A">
                <w:pPr>
                  <w:widowControl w:val="0"/>
                  <w:rPr>
                    <w:rPrChange w:author="USER" w:id="69" w:date="2022-09-08T11:09:00Z">
                      <w:rPr>
                        <w:highlight w:val="yellow"/>
                      </w:rPr>
                    </w:rPrChange>
                  </w:rPr>
                </w:pPr>
                <w:sdt>
                  <w:sdtPr>
                    <w:tag w:val="goog_rdk_556"/>
                  </w:sdtPr>
                  <w:sdtContent>
                    <w:r w:rsidDel="00000000" w:rsidR="00000000" w:rsidRPr="00000000">
                      <w:rPr>
                        <w:color w:val="a6a6a6"/>
                        <w:sz w:val="18"/>
                        <w:szCs w:val="18"/>
                        <w:rtl w:val="0"/>
                        <w:rPrChange w:author="USER" w:id="69" w:date="2022-09-08T11:09:00Z">
                          <w:rPr>
                            <w:color w:val="a6a6a6"/>
                            <w:sz w:val="18"/>
                            <w:szCs w:val="18"/>
                            <w:highlight w:val="yellow"/>
                          </w:rPr>
                        </w:rPrChange>
                      </w:rPr>
                      <w:t xml:space="preserve">Link: </w:t>
                    </w:r>
                  </w:sdtContent>
                </w:sdt>
                <w:sdt>
                  <w:sdtPr>
                    <w:tag w:val="goog_rdk_557"/>
                  </w:sdtPr>
                  <w:sdtContent>
                    <w:r w:rsidDel="00000000" w:rsidR="00000000" w:rsidRPr="00000000">
                      <w:rPr>
                        <w:rtl w:val="0"/>
                        <w:rPrChange w:author="USER" w:id="69" w:date="2022-09-08T11:09:00Z">
                          <w:rPr>
                            <w:highlight w:val="yellow"/>
                          </w:rPr>
                        </w:rPrChange>
                      </w:rPr>
                      <w:t xml:space="preserve"> </w:t>
                    </w:r>
                  </w:sdtContent>
                </w:sdt>
                <w:sdt>
                  <w:sdtPr>
                    <w:tag w:val="goog_rdk_558"/>
                  </w:sdtPr>
                  <w:sdtContent>
                    <w:r w:rsidDel="00000000" w:rsidR="00000000" w:rsidRPr="00000000">
                      <w:rPr>
                        <w:color w:val="a6a6a6"/>
                        <w:sz w:val="18"/>
                        <w:szCs w:val="18"/>
                        <w:rtl w:val="0"/>
                        <w:rPrChange w:author="USER" w:id="69" w:date="2022-09-08T11:09:00Z">
                          <w:rPr>
                            <w:color w:val="a6a6a6"/>
                            <w:sz w:val="18"/>
                            <w:szCs w:val="18"/>
                            <w:highlight w:val="yellow"/>
                          </w:rPr>
                        </w:rPrChange>
                      </w:rPr>
                      <w:t xml:space="preserve">https://img.freepik.com/free-vector/data-report-illustration-concept_114360-883.jpg?w=2000</w:t>
                    </w:r>
                  </w:sdtContent>
                </w:sdt>
                <w:sdt>
                  <w:sdtPr>
                    <w:tag w:val="goog_rdk_559"/>
                  </w:sdtPr>
                  <w:sdtContent>
                    <w:r w:rsidDel="00000000" w:rsidR="00000000" w:rsidRPr="00000000">
                      <w:rPr>
                        <w:rtl w:val="0"/>
                      </w:rPr>
                    </w:r>
                  </w:sdtContent>
                </w:sdt>
              </w:p>
            </w:sdtContent>
          </w:sdt>
        </w:tc>
      </w:tr>
    </w:tbl>
    <w:p w:rsidR="00000000" w:rsidDel="00000000" w:rsidP="00000000" w:rsidRDefault="00000000" w:rsidRPr="00000000" w14:paraId="0000039B">
      <w:pPr>
        <w:rPr>
          <w:b w:val="1"/>
        </w:rPr>
      </w:pPr>
      <w:r w:rsidDel="00000000" w:rsidR="00000000" w:rsidRPr="00000000">
        <w:rPr>
          <w:rtl w:val="0"/>
        </w:rPr>
      </w:r>
    </w:p>
    <w:p w:rsidR="00000000" w:rsidDel="00000000" w:rsidP="00000000" w:rsidRDefault="00000000" w:rsidRPr="00000000" w14:paraId="0000039C">
      <w:pPr>
        <w:rPr>
          <w:b w:val="1"/>
        </w:rPr>
      </w:pPr>
      <w:r w:rsidDel="00000000" w:rsidR="00000000" w:rsidRPr="00000000">
        <w:rPr>
          <w:b w:val="1"/>
          <w:rtl w:val="0"/>
        </w:rPr>
        <w:t xml:space="preserve">Síntesis</w:t>
      </w:r>
    </w:p>
    <w:p w:rsidR="00000000" w:rsidDel="00000000" w:rsidP="00000000" w:rsidRDefault="00000000" w:rsidRPr="00000000" w14:paraId="0000039D">
      <w:pPr>
        <w:rPr/>
      </w:pPr>
      <w:r w:rsidDel="00000000" w:rsidR="00000000" w:rsidRPr="00000000">
        <w:rPr>
          <w:rtl w:val="0"/>
        </w:rPr>
      </w:r>
    </w:p>
    <w:tbl>
      <w:tblPr>
        <w:tblStyle w:val="Table35"/>
        <w:tblW w:w="13422.0" w:type="dxa"/>
        <w:jc w:val="left"/>
        <w:tblBorders>
          <w:top w:color="b8cce4" w:space="0" w:sz="4" w:val="single"/>
          <w:left w:color="b8cce4" w:space="0" w:sz="4" w:val="single"/>
          <w:bottom w:color="b8cce4" w:space="0" w:sz="4" w:val="single"/>
          <w:right w:color="b8cce4" w:space="0" w:sz="4" w:val="single"/>
          <w:insideH w:color="b8cce4" w:space="0" w:sz="4" w:val="single"/>
          <w:insideV w:color="b8cce4" w:space="0" w:sz="4" w:val="single"/>
        </w:tblBorders>
        <w:tblLayout w:type="fixed"/>
        <w:tblLook w:val="0400"/>
      </w:tblPr>
      <w:tblGrid>
        <w:gridCol w:w="2122"/>
        <w:gridCol w:w="11300"/>
        <w:tblGridChange w:id="0">
          <w:tblGrid>
            <w:gridCol w:w="2122"/>
            <w:gridCol w:w="11300"/>
          </w:tblGrid>
        </w:tblGridChange>
      </w:tblGrid>
      <w:tr>
        <w:trPr>
          <w:cantSplit w:val="0"/>
          <w:tblHeader w:val="0"/>
        </w:trPr>
        <w:tc>
          <w:tcPr>
            <w:shd w:fill="c6d9f1" w:val="clear"/>
          </w:tcPr>
          <w:p w:rsidR="00000000" w:rsidDel="00000000" w:rsidP="00000000" w:rsidRDefault="00000000" w:rsidRPr="00000000" w14:paraId="0000039E">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39F">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3A0">
            <w:pPr>
              <w:rPr>
                <w:color w:val="bfbfbf"/>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Gestión de analítica de datos</w:t>
            </w:r>
          </w:p>
          <w:p w:rsidR="00000000" w:rsidDel="00000000" w:rsidP="00000000" w:rsidRDefault="00000000" w:rsidRPr="00000000" w14:paraId="000003A2">
            <w:pPr>
              <w:rPr>
                <w:color w:val="bfbfbf"/>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t xml:space="preserve">Síntesis: análisis y conocimiento de datos enfocada a la analítica</w:t>
            </w:r>
          </w:p>
          <w:p w:rsidR="00000000" w:rsidDel="00000000" w:rsidP="00000000" w:rsidRDefault="00000000" w:rsidRPr="00000000" w14:paraId="000003A4">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A6">
            <w:pPr>
              <w:rPr>
                <w:b w:val="1"/>
              </w:rPr>
            </w:pPr>
            <w:r w:rsidDel="00000000" w:rsidR="00000000" w:rsidRPr="00000000">
              <w:rPr>
                <w:b w:val="1"/>
                <w:rtl w:val="0"/>
              </w:rPr>
              <w:t xml:space="preserve">Introducción</w:t>
            </w:r>
          </w:p>
          <w:p w:rsidR="00000000" w:rsidDel="00000000" w:rsidP="00000000" w:rsidRDefault="00000000" w:rsidRPr="00000000" w14:paraId="000003A7">
            <w:pPr>
              <w:rPr>
                <w:color w:val="bfbfbf"/>
              </w:rPr>
            </w:pPr>
            <w:r w:rsidDel="00000000" w:rsidR="00000000" w:rsidRPr="00000000">
              <w:rPr>
                <w:rtl w:val="0"/>
              </w:rPr>
            </w:r>
          </w:p>
        </w:tc>
        <w:tc>
          <w:tcPr/>
          <w:p w:rsidR="00000000" w:rsidDel="00000000" w:rsidP="00000000" w:rsidRDefault="00000000" w:rsidRPr="00000000" w14:paraId="000003A8">
            <w:pPr>
              <w:rPr/>
            </w:pPr>
            <w:r w:rsidDel="00000000" w:rsidR="00000000" w:rsidRPr="00000000">
              <w:rPr>
                <w:rtl w:val="0"/>
              </w:rPr>
              <w:t xml:space="preserve">En el siguiente mapa conceptual se podrán visualizar los principales conceptos trabajados con respecto al análisis de datos para analítica:</w:t>
            </w:r>
          </w:p>
        </w:tc>
      </w:tr>
      <w:tr>
        <w:trPr>
          <w:cantSplit w:val="0"/>
          <w:tblHeader w:val="0"/>
        </w:trPr>
        <w:tc>
          <w:tcPr>
            <w:gridSpan w:val="2"/>
          </w:tcPr>
          <w:sdt>
            <w:sdtPr>
              <w:tag w:val="goog_rdk_563"/>
            </w:sdtPr>
            <w:sdtContent>
              <w:p w:rsidR="00000000" w:rsidDel="00000000" w:rsidP="00000000" w:rsidRDefault="00000000" w:rsidRPr="00000000" w14:paraId="000003A9">
                <w:pPr>
                  <w:keepNext w:val="1"/>
                  <w:pBdr>
                    <w:top w:space="0" w:sz="0" w:val="nil"/>
                    <w:left w:space="0" w:sz="0" w:val="nil"/>
                    <w:bottom w:space="0" w:sz="0" w:val="nil"/>
                    <w:right w:space="0" w:sz="0" w:val="nil"/>
                    <w:between w:space="0" w:sz="0" w:val="nil"/>
                  </w:pBdr>
                  <w:spacing w:after="200" w:lineRule="auto"/>
                  <w:jc w:val="center"/>
                  <w:rPr>
                    <w:i w:val="1"/>
                    <w:color w:val="000000"/>
                    <w:sz w:val="18"/>
                    <w:szCs w:val="18"/>
                    <w:rPrChange w:author="USER" w:id="70" w:date="2022-09-08T11:09:00Z">
                      <w:rPr>
                        <w:i w:val="1"/>
                        <w:color w:val="000000"/>
                        <w:sz w:val="18"/>
                        <w:szCs w:val="18"/>
                        <w:highlight w:val="yellow"/>
                      </w:rPr>
                    </w:rPrChange>
                  </w:rPr>
                </w:pPr>
                <w:sdt>
                  <w:sdtPr>
                    <w:tag w:val="goog_rdk_561"/>
                  </w:sdtPr>
                  <w:sdtContent>
                    <w:r w:rsidDel="00000000" w:rsidR="00000000" w:rsidRPr="00000000">
                      <w:rPr>
                        <w:b w:val="1"/>
                        <w:color w:val="000000"/>
                        <w:sz w:val="18"/>
                        <w:szCs w:val="18"/>
                        <w:rtl w:val="0"/>
                        <w:rPrChange w:author="USER" w:id="70" w:date="2022-09-08T11:09:00Z">
                          <w:rPr>
                            <w:b w:val="1"/>
                            <w:color w:val="000000"/>
                            <w:sz w:val="18"/>
                            <w:szCs w:val="18"/>
                            <w:highlight w:val="yellow"/>
                          </w:rPr>
                        </w:rPrChange>
                      </w:rPr>
                      <w:t xml:space="preserve">Figura 26</w:t>
                    </w:r>
                  </w:sdtContent>
                </w:sdt>
                <w:sdt>
                  <w:sdtPr>
                    <w:tag w:val="goog_rdk_562"/>
                  </w:sdtPr>
                  <w:sdtContent>
                    <w:r w:rsidDel="00000000" w:rsidR="00000000" w:rsidRPr="00000000">
                      <w:rPr>
                        <w:i w:val="1"/>
                        <w:color w:val="000000"/>
                        <w:sz w:val="18"/>
                        <w:szCs w:val="18"/>
                        <w:rtl w:val="0"/>
                        <w:rPrChange w:author="USER" w:id="70" w:date="2022-09-08T11:09:00Z">
                          <w:rPr>
                            <w:i w:val="1"/>
                            <w:color w:val="000000"/>
                            <w:sz w:val="18"/>
                            <w:szCs w:val="18"/>
                            <w:highlight w:val="yellow"/>
                          </w:rPr>
                        </w:rPrChange>
                      </w:rPr>
                      <w:br w:type="textWrapping"/>
                      <w:t xml:space="preserve">Análisis de datos para analítica</w:t>
                    </w:r>
                  </w:sdtContent>
                </w:sdt>
              </w:p>
            </w:sdtContent>
          </w:sdt>
          <w:sdt>
            <w:sdtPr>
              <w:tag w:val="goog_rdk_565"/>
            </w:sdtPr>
            <w:sdtContent>
              <w:p w:rsidR="00000000" w:rsidDel="00000000" w:rsidP="00000000" w:rsidRDefault="00000000" w:rsidRPr="00000000" w14:paraId="000003AA">
                <w:pPr>
                  <w:jc w:val="center"/>
                  <w:rPr>
                    <w:rPrChange w:author="USER" w:id="70" w:date="2022-09-08T11:09:00Z">
                      <w:rPr>
                        <w:highlight w:val="yellow"/>
                      </w:rPr>
                    </w:rPrChange>
                  </w:rPr>
                </w:pPr>
                <w:r w:rsidDel="00000000" w:rsidR="00000000" w:rsidRPr="00000000">
                  <w:rPr>
                    <w:highlight w:val="yellow"/>
                  </w:rPr>
                  <w:drawing>
                    <wp:inline distB="0" distT="0" distL="0" distR="0">
                      <wp:extent cx="7242593" cy="4112511"/>
                      <wp:effectExtent b="0" l="0" r="0" t="0"/>
                      <wp:docPr id="574" name="image16.png"/>
                      <a:graphic>
                        <a:graphicData uri="http://schemas.openxmlformats.org/drawingml/2006/picture">
                          <pic:pic>
                            <pic:nvPicPr>
                              <pic:cNvPr id="0" name="image16.png"/>
                              <pic:cNvPicPr preferRelativeResize="0"/>
                            </pic:nvPicPr>
                            <pic:blipFill>
                              <a:blip r:embed="rId113"/>
                              <a:srcRect b="0" l="0" r="0" t="0"/>
                              <a:stretch>
                                <a:fillRect/>
                              </a:stretch>
                            </pic:blipFill>
                            <pic:spPr>
                              <a:xfrm>
                                <a:off x="0" y="0"/>
                                <a:ext cx="7242593" cy="4112511"/>
                              </a:xfrm>
                              <a:prstGeom prst="rect"/>
                              <a:ln/>
                            </pic:spPr>
                          </pic:pic>
                        </a:graphicData>
                      </a:graphic>
                    </wp:inline>
                  </w:drawing>
                </w:r>
                <w:sdt>
                  <w:sdtPr>
                    <w:tag w:val="goog_rdk_564"/>
                  </w:sdtPr>
                  <w:sdtContent>
                    <w:r w:rsidDel="00000000" w:rsidR="00000000" w:rsidRPr="00000000">
                      <w:rPr>
                        <w:rtl w:val="0"/>
                      </w:rPr>
                    </w:r>
                  </w:sdtContent>
                </w:sdt>
              </w:p>
            </w:sdtContent>
          </w:sdt>
          <w:sdt>
            <w:sdtPr>
              <w:tag w:val="goog_rdk_567"/>
            </w:sdtPr>
            <w:sdtContent>
              <w:p w:rsidR="00000000" w:rsidDel="00000000" w:rsidP="00000000" w:rsidRDefault="00000000" w:rsidRPr="00000000" w14:paraId="000003AB">
                <w:pPr>
                  <w:rPr>
                    <w:rPrChange w:author="USER" w:id="70" w:date="2022-09-08T11:09:00Z">
                      <w:rPr>
                        <w:highlight w:val="yellow"/>
                      </w:rPr>
                    </w:rPrChange>
                  </w:rPr>
                </w:pPr>
                <w:sdt>
                  <w:sdtPr>
                    <w:tag w:val="goog_rdk_566"/>
                  </w:sdtPr>
                  <w:sdtContent>
                    <w:r w:rsidDel="00000000" w:rsidR="00000000" w:rsidRPr="00000000">
                      <w:rPr>
                        <w:rtl w:val="0"/>
                        <w:rPrChange w:author="USER" w:id="70" w:date="2022-09-08T11:09:00Z">
                          <w:rPr>
                            <w:highlight w:val="yellow"/>
                          </w:rPr>
                        </w:rPrChange>
                      </w:rPr>
                      <w:t xml:space="preserve">Nombre: Cmap Análisis de datos para analítica</w:t>
                    </w:r>
                  </w:sdtContent>
                </w:sdt>
              </w:p>
            </w:sdtContent>
          </w:sdt>
          <w:sdt>
            <w:sdtPr>
              <w:tag w:val="goog_rdk_570"/>
            </w:sdtPr>
            <w:sdtContent>
              <w:p w:rsidR="00000000" w:rsidDel="00000000" w:rsidP="00000000" w:rsidRDefault="00000000" w:rsidRPr="00000000" w14:paraId="000003AC">
                <w:pPr>
                  <w:widowControl w:val="0"/>
                  <w:rPr>
                    <w:b w:val="1"/>
                    <w:color w:val="a6a6a6"/>
                    <w:sz w:val="18"/>
                    <w:szCs w:val="18"/>
                    <w:rPrChange w:author="USER" w:id="70" w:date="2022-09-08T11:09:00Z">
                      <w:rPr>
                        <w:b w:val="1"/>
                        <w:color w:val="a6a6a6"/>
                        <w:sz w:val="18"/>
                        <w:szCs w:val="18"/>
                        <w:highlight w:val="yellow"/>
                      </w:rPr>
                    </w:rPrChange>
                  </w:rPr>
                </w:pPr>
                <w:bookmarkStart w:colFirst="0" w:colLast="0" w:name="_heading=h.26in1rg" w:id="29"/>
                <w:bookmarkEnd w:id="29"/>
                <w:sdt>
                  <w:sdtPr>
                    <w:tag w:val="goog_rdk_568"/>
                  </w:sdtPr>
                  <w:sdtContent>
                    <w:r w:rsidDel="00000000" w:rsidR="00000000" w:rsidRPr="00000000">
                      <w:rPr>
                        <w:sz w:val="16"/>
                        <w:szCs w:val="16"/>
                        <w:rtl w:val="0"/>
                        <w:rPrChange w:author="USER" w:id="70" w:date="2022-09-08T11:09:00Z">
                          <w:rPr>
                            <w:sz w:val="16"/>
                            <w:szCs w:val="16"/>
                            <w:highlight w:val="yellow"/>
                          </w:rPr>
                        </w:rPrChange>
                      </w:rPr>
                      <w:t xml:space="preserve">Imagen: 228131_i154</w:t>
                    </w:r>
                  </w:sdtContent>
                </w:sdt>
                <w:sdt>
                  <w:sdtPr>
                    <w:tag w:val="goog_rdk_569"/>
                  </w:sdtPr>
                  <w:sdtContent>
                    <w:r w:rsidDel="00000000" w:rsidR="00000000" w:rsidRPr="00000000">
                      <w:rPr>
                        <w:rtl w:val="0"/>
                      </w:rPr>
                    </w:r>
                  </w:sdtContent>
                </w:sdt>
              </w:p>
            </w:sdtContent>
          </w:sdt>
          <w:p w:rsidR="00000000" w:rsidDel="00000000" w:rsidP="00000000" w:rsidRDefault="00000000" w:rsidRPr="00000000" w14:paraId="000003AD">
            <w:pPr>
              <w:rPr/>
            </w:pPr>
            <w:sdt>
              <w:sdtPr>
                <w:tag w:val="goog_rdk_571"/>
              </w:sdtPr>
              <w:sdtContent>
                <w:r w:rsidDel="00000000" w:rsidR="00000000" w:rsidRPr="00000000">
                  <w:rPr>
                    <w:rtl w:val="0"/>
                    <w:rPrChange w:author="USER" w:id="70" w:date="2022-09-08T11:09:00Z">
                      <w:rPr>
                        <w:highlight w:val="yellow"/>
                      </w:rPr>
                    </w:rPrChange>
                  </w:rPr>
                  <w:t xml:space="preserve">Fuente online: </w:t>
                </w:r>
              </w:sdtContent>
            </w:sdt>
            <w:hyperlink r:id="rId114">
              <w:sdt>
                <w:sdtPr>
                  <w:tag w:val="goog_rdk_572"/>
                </w:sdtPr>
                <w:sdtContent>
                  <w:r w:rsidDel="00000000" w:rsidR="00000000" w:rsidRPr="00000000">
                    <w:rPr>
                      <w:u w:val="single"/>
                      <w:rtl w:val="0"/>
                      <w:rPrChange w:author="USER" w:id="70" w:date="2022-09-08T11:09:00Z">
                        <w:rPr>
                          <w:highlight w:val="yellow"/>
                          <w:u w:val="single"/>
                        </w:rPr>
                      </w:rPrChange>
                    </w:rPr>
                    <w:t xml:space="preserve">https://cmapscloud.ihmc.us/viewer/cmap/1YCNDSHLR-MMWXK8-FFG320</w:t>
                  </w:r>
                </w:sdtContent>
              </w:sdt>
            </w:hyperlink>
            <w:r w:rsidDel="00000000" w:rsidR="00000000" w:rsidRPr="00000000">
              <w:rPr>
                <w:rtl w:val="0"/>
              </w:rPr>
              <w:t xml:space="preserve">  </w:t>
            </w:r>
          </w:p>
        </w:tc>
      </w:tr>
    </w:tbl>
    <w:p w:rsidR="00000000" w:rsidDel="00000000" w:rsidP="00000000" w:rsidRDefault="00000000" w:rsidRPr="00000000" w14:paraId="000003AF">
      <w:pPr>
        <w:rPr>
          <w:b w:val="1"/>
        </w:rPr>
      </w:pPr>
      <w:r w:rsidDel="00000000" w:rsidR="00000000" w:rsidRPr="00000000">
        <w:rPr>
          <w:rtl w:val="0"/>
        </w:rPr>
      </w:r>
    </w:p>
    <w:p w:rsidR="00000000" w:rsidDel="00000000" w:rsidP="00000000" w:rsidRDefault="00000000" w:rsidRPr="00000000" w14:paraId="000003B0">
      <w:pPr>
        <w:rPr>
          <w:b w:val="1"/>
        </w:rPr>
      </w:pPr>
      <w:r w:rsidDel="00000000" w:rsidR="00000000" w:rsidRPr="00000000">
        <w:rPr>
          <w:b w:val="1"/>
          <w:rtl w:val="0"/>
        </w:rPr>
        <w:t xml:space="preserve">Material complementario</w:t>
      </w:r>
    </w:p>
    <w:p w:rsidR="00000000" w:rsidDel="00000000" w:rsidP="00000000" w:rsidRDefault="00000000" w:rsidRPr="00000000" w14:paraId="000003B1">
      <w:pPr>
        <w:rPr/>
      </w:pPr>
      <w:r w:rsidDel="00000000" w:rsidR="00000000" w:rsidRPr="00000000">
        <w:rPr>
          <w:rtl w:val="0"/>
        </w:rPr>
      </w:r>
    </w:p>
    <w:tbl>
      <w:tblPr>
        <w:tblStyle w:val="Table36"/>
        <w:tblW w:w="135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66"/>
        <w:gridCol w:w="3182"/>
        <w:gridCol w:w="1585"/>
        <w:gridCol w:w="5863"/>
        <w:tblGridChange w:id="0">
          <w:tblGrid>
            <w:gridCol w:w="2966"/>
            <w:gridCol w:w="3182"/>
            <w:gridCol w:w="1585"/>
            <w:gridCol w:w="5863"/>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B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B3">
            <w:pPr>
              <w:pStyle w:val="Title"/>
              <w:widowControl w:val="0"/>
              <w:jc w:val="center"/>
              <w:rPr>
                <w:sz w:val="22"/>
                <w:szCs w:val="22"/>
              </w:rPr>
            </w:pPr>
            <w:bookmarkStart w:colFirst="0" w:colLast="0" w:name="_heading=h.lnxbz9" w:id="30"/>
            <w:bookmarkEnd w:id="30"/>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6">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B7">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B8">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A">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t xml:space="preserve">Aspectos a tener en cuenta sobre los ecosistemas de datos.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IBM Services (2022). </w:t>
            </w:r>
            <w:r w:rsidDel="00000000" w:rsidR="00000000" w:rsidRPr="00000000">
              <w:rPr>
                <w:i w:val="1"/>
                <w:rtl w:val="0"/>
              </w:rPr>
              <w:t xml:space="preserve">Servicios y consultoría</w:t>
            </w:r>
            <w:r w:rsidDel="00000000" w:rsidR="00000000" w:rsidRPr="00000000">
              <w:rPr>
                <w:rtl w:val="0"/>
              </w:rPr>
              <w:t xml:space="preserve">. IBM Services.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C">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Servicios empresariales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D">
            <w:pPr>
              <w:pBdr>
                <w:top w:space="0" w:sz="0" w:val="nil"/>
                <w:left w:space="0" w:sz="0" w:val="nil"/>
                <w:bottom w:space="0" w:sz="0" w:val="nil"/>
                <w:right w:space="0" w:sz="0" w:val="nil"/>
                <w:between w:space="0" w:sz="0" w:val="nil"/>
              </w:pBdr>
              <w:rPr>
                <w:color w:val="000000"/>
              </w:rPr>
            </w:pPr>
            <w:hyperlink r:id="rId115">
              <w:r w:rsidDel="00000000" w:rsidR="00000000" w:rsidRPr="00000000">
                <w:rPr>
                  <w:color w:val="0000ff"/>
                  <w:u w:val="single"/>
                  <w:rtl w:val="0"/>
                </w:rPr>
                <w:t xml:space="preserve">https://www.ibm.com/co-es/services</w:t>
              </w:r>
            </w:hyperlink>
            <w:r w:rsidDel="00000000" w:rsidR="00000000" w:rsidRPr="00000000">
              <w:rPr>
                <w:rtl w:val="0"/>
              </w:rPr>
            </w:r>
          </w:p>
          <w:p w:rsidR="00000000" w:rsidDel="00000000" w:rsidP="00000000" w:rsidRDefault="00000000" w:rsidRPr="00000000" w14:paraId="000003BE">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3BF">
            <w:pPr>
              <w:pBdr>
                <w:top w:space="0" w:sz="0" w:val="nil"/>
                <w:left w:space="0" w:sz="0" w:val="nil"/>
                <w:bottom w:space="0" w:sz="0" w:val="nil"/>
                <w:right w:space="0" w:sz="0" w:val="nil"/>
                <w:between w:space="0" w:sz="0" w:val="nil"/>
              </w:pBdr>
              <w:rPr/>
            </w:pPr>
            <w:r w:rsidDel="00000000" w:rsidR="00000000" w:rsidRPr="00000000">
              <w:rPr>
                <w:rtl w:val="0"/>
              </w:rPr>
              <w:t xml:space="preserve"> </w:t>
            </w:r>
          </w:p>
          <w:p w:rsidR="00000000" w:rsidDel="00000000" w:rsidP="00000000" w:rsidRDefault="00000000" w:rsidRPr="00000000" w14:paraId="000003C0">
            <w:pPr>
              <w:pBdr>
                <w:top w:space="0" w:sz="0" w:val="nil"/>
                <w:left w:space="0" w:sz="0" w:val="nil"/>
                <w:bottom w:space="0" w:sz="0" w:val="nil"/>
                <w:right w:space="0" w:sz="0" w:val="nil"/>
                <w:between w:space="0" w:sz="0" w:val="nil"/>
              </w:pBd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1">
            <w:pPr>
              <w:widowControl w:val="0"/>
              <w:rPr>
                <w:color w:val="b7b7b7"/>
              </w:rPr>
            </w:pPr>
            <w:r w:rsidDel="00000000" w:rsidR="00000000" w:rsidRPr="00000000">
              <w:rPr>
                <w:rtl w:val="0"/>
              </w:rPr>
              <w:t xml:space="preserve">Aspectos a tener en cuenta sobre los ecosistemas de datos.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2">
            <w:pPr>
              <w:widowControl w:val="0"/>
              <w:rPr/>
            </w:pPr>
            <w:r w:rsidDel="00000000" w:rsidR="00000000" w:rsidRPr="00000000">
              <w:rPr>
                <w:rtl w:val="0"/>
              </w:rPr>
              <w:t xml:space="preserve">Microsoft 365 (2021). </w:t>
            </w:r>
            <w:r w:rsidDel="00000000" w:rsidR="00000000" w:rsidRPr="00000000">
              <w:rPr>
                <w:i w:val="1"/>
                <w:rtl w:val="0"/>
              </w:rPr>
              <w:t xml:space="preserve">Portafolio de servicios de Microsoft 365</w:t>
            </w:r>
            <w:r w:rsidDel="00000000" w:rsidR="00000000" w:rsidRPr="00000000">
              <w:rPr>
                <w:rtl w:val="0"/>
              </w:rPr>
              <w:t xml:space="preserve">. Microsoft.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3">
            <w:pPr>
              <w:widowControl w:val="0"/>
              <w:rPr/>
            </w:pPr>
            <w:r w:rsidDel="00000000" w:rsidR="00000000" w:rsidRPr="00000000">
              <w:rPr>
                <w:rtl w:val="0"/>
              </w:rPr>
              <w:t xml:space="preserve">Portafolio de servicios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4">
            <w:pPr>
              <w:widowControl w:val="0"/>
              <w:rPr/>
            </w:pPr>
            <w:r w:rsidDel="00000000" w:rsidR="00000000" w:rsidRPr="00000000">
              <w:rPr>
                <w:rtl w:val="0"/>
              </w:rPr>
            </w:r>
          </w:p>
          <w:p w:rsidR="00000000" w:rsidDel="00000000" w:rsidP="00000000" w:rsidRDefault="00000000" w:rsidRPr="00000000" w14:paraId="000003C5">
            <w:pPr>
              <w:widowControl w:val="0"/>
              <w:rPr/>
            </w:pPr>
            <w:hyperlink r:id="rId116">
              <w:r w:rsidDel="00000000" w:rsidR="00000000" w:rsidRPr="00000000">
                <w:rPr>
                  <w:color w:val="0000ff"/>
                  <w:u w:val="single"/>
                  <w:rtl w:val="0"/>
                </w:rPr>
                <w:t xml:space="preserve">https://goo.su/rfbWJ</w:t>
              </w:r>
            </w:hyperlink>
            <w:r w:rsidDel="00000000" w:rsidR="00000000" w:rsidRPr="00000000">
              <w:rPr>
                <w:rtl w:val="0"/>
              </w:rPr>
              <w:t xml:space="preserve"> </w:t>
            </w:r>
          </w:p>
          <w:p w:rsidR="00000000" w:rsidDel="00000000" w:rsidP="00000000" w:rsidRDefault="00000000" w:rsidRPr="00000000" w14:paraId="000003C6">
            <w:pPr>
              <w:widowControl w:val="0"/>
              <w:rPr/>
            </w:pPr>
            <w:r w:rsidDel="00000000" w:rsidR="00000000" w:rsidRPr="00000000">
              <w:rPr>
                <w:rtl w:val="0"/>
              </w:rPr>
            </w:r>
          </w:p>
          <w:p w:rsidR="00000000" w:rsidDel="00000000" w:rsidP="00000000" w:rsidRDefault="00000000" w:rsidRPr="00000000" w14:paraId="000003C7">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8">
            <w:pPr>
              <w:widowControl w:val="0"/>
              <w:rPr>
                <w:color w:val="b7b7b7"/>
              </w:rPr>
            </w:pPr>
            <w:r w:rsidDel="00000000" w:rsidR="00000000" w:rsidRPr="00000000">
              <w:rPr>
                <w:rtl w:val="0"/>
              </w:rPr>
              <w:t xml:space="preserve">Aspectos a tener en cuenta sobre los ecosistemas de datos.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9">
            <w:pPr>
              <w:widowControl w:val="0"/>
              <w:rPr/>
            </w:pPr>
            <w:r w:rsidDel="00000000" w:rsidR="00000000" w:rsidRPr="00000000">
              <w:rPr>
                <w:rtl w:val="0"/>
              </w:rPr>
              <w:t xml:space="preserve">AWS Educación (2020) </w:t>
            </w:r>
            <w:r w:rsidDel="00000000" w:rsidR="00000000" w:rsidRPr="00000000">
              <w:rPr>
                <w:i w:val="1"/>
                <w:rtl w:val="0"/>
              </w:rPr>
              <w:t xml:space="preserve">Informática en la nube con AWS</w:t>
            </w:r>
            <w:r w:rsidDel="00000000" w:rsidR="00000000" w:rsidRPr="00000000">
              <w:rPr>
                <w:rtl w:val="0"/>
              </w:rPr>
              <w:t xml:space="preserve">. AWS.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A">
            <w:pPr>
              <w:widowControl w:val="0"/>
              <w:rPr/>
            </w:pPr>
            <w:r w:rsidDel="00000000" w:rsidR="00000000" w:rsidRPr="00000000">
              <w:rPr>
                <w:rtl w:val="0"/>
              </w:rPr>
              <w:t xml:space="preserve">Manual Computación en la nube de AWS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B">
            <w:pPr>
              <w:pBdr>
                <w:top w:space="0" w:sz="0" w:val="nil"/>
                <w:left w:space="0" w:sz="0" w:val="nil"/>
                <w:bottom w:space="0" w:sz="0" w:val="nil"/>
                <w:right w:space="0" w:sz="0" w:val="nil"/>
                <w:between w:space="0" w:sz="0" w:val="nil"/>
              </w:pBdr>
              <w:rPr/>
            </w:pPr>
            <w:hyperlink r:id="rId117">
              <w:r w:rsidDel="00000000" w:rsidR="00000000" w:rsidRPr="00000000">
                <w:rPr>
                  <w:color w:val="0000ff"/>
                  <w:u w:val="single"/>
                  <w:rtl w:val="0"/>
                </w:rPr>
                <w:t xml:space="preserve">https://aws.amazon.com/es/what-is-aws/?nc2=h_ql_le_int</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C">
            <w:pPr>
              <w:widowControl w:val="0"/>
              <w:rPr>
                <w:color w:val="b7b7b7"/>
              </w:rPr>
            </w:pPr>
            <w:r w:rsidDel="00000000" w:rsidR="00000000" w:rsidRPr="00000000">
              <w:rPr>
                <w:rtl w:val="0"/>
              </w:rPr>
              <w:t xml:space="preserve">Aspectos a tener en cuenta sobre los ecosistemas de datos.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D">
            <w:pPr>
              <w:widowControl w:val="0"/>
              <w:rPr/>
            </w:pPr>
            <w:r w:rsidDel="00000000" w:rsidR="00000000" w:rsidRPr="00000000">
              <w:rPr>
                <w:rtl w:val="0"/>
              </w:rPr>
              <w:t xml:space="preserve">Google (2022) </w:t>
            </w:r>
            <w:r w:rsidDel="00000000" w:rsidR="00000000" w:rsidRPr="00000000">
              <w:rPr>
                <w:i w:val="1"/>
                <w:rtl w:val="0"/>
              </w:rPr>
              <w:t xml:space="preserve">Google Workspace. Características </w:t>
            </w:r>
            <w:r w:rsidDel="00000000" w:rsidR="00000000" w:rsidRPr="00000000">
              <w:rPr>
                <w:rtl w:val="0"/>
              </w:rPr>
              <w:t xml:space="preserve">Google </w:t>
            </w:r>
            <w:r w:rsidDel="00000000" w:rsidR="00000000" w:rsidRPr="00000000">
              <w:rPr>
                <w:i w:val="1"/>
                <w:rtl w:val="0"/>
              </w:rPr>
              <w:t xml:space="preserve">Workspace</w:t>
            </w:r>
            <w:r w:rsidDel="00000000" w:rsidR="00000000" w:rsidRPr="00000000">
              <w:rPr>
                <w:rtl w:val="0"/>
              </w:rPr>
              <w:t xml:space="preserve">. Google Workspace.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E">
            <w:pPr>
              <w:widowControl w:val="0"/>
              <w:rPr/>
            </w:pPr>
            <w:r w:rsidDel="00000000" w:rsidR="00000000" w:rsidRPr="00000000">
              <w:rPr>
                <w:rtl w:val="0"/>
              </w:rPr>
              <w:t xml:space="preserve">Portafolio de servicios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F">
            <w:pPr>
              <w:widowControl w:val="0"/>
              <w:rPr/>
            </w:pPr>
            <w:hyperlink r:id="rId118">
              <w:r w:rsidDel="00000000" w:rsidR="00000000" w:rsidRPr="00000000">
                <w:rPr>
                  <w:color w:val="0000ff"/>
                  <w:u w:val="single"/>
                  <w:rtl w:val="0"/>
                </w:rPr>
                <w:t xml:space="preserve">https://workspace.google.com/intl/es-419/features/</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0">
            <w:pPr>
              <w:widowControl w:val="0"/>
              <w:rPr>
                <w:color w:val="b7b7b7"/>
              </w:rPr>
            </w:pPr>
            <w:r w:rsidDel="00000000" w:rsidR="00000000" w:rsidRPr="00000000">
              <w:rPr>
                <w:rtl w:val="0"/>
              </w:rPr>
              <w:t xml:space="preserve">Inconvenientes derivados de mala calidad de los datos.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1">
            <w:pPr>
              <w:widowControl w:val="0"/>
              <w:rPr/>
            </w:pPr>
            <w:r w:rsidDel="00000000" w:rsidR="00000000" w:rsidRPr="00000000">
              <w:rPr>
                <w:rtl w:val="0"/>
              </w:rPr>
              <w:t xml:space="preserve">Greenfield, D. (2022) </w:t>
            </w:r>
            <w:r w:rsidDel="00000000" w:rsidR="00000000" w:rsidRPr="00000000">
              <w:rPr>
                <w:i w:val="1"/>
                <w:rtl w:val="0"/>
              </w:rPr>
              <w:t xml:space="preserve">Cinco causas de la mala calidad de los datos</w:t>
            </w:r>
            <w:r w:rsidDel="00000000" w:rsidR="00000000" w:rsidRPr="00000000">
              <w:rPr>
                <w:rtl w:val="0"/>
              </w:rPr>
              <w:t xml:space="preserve">. Boletín Mundo PMMI.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2">
            <w:pPr>
              <w:widowControl w:val="0"/>
              <w:rPr/>
            </w:pPr>
            <w:r w:rsidDel="00000000" w:rsidR="00000000" w:rsidRPr="00000000">
              <w:rPr>
                <w:rtl w:val="0"/>
              </w:rPr>
              <w:t xml:space="preserve">Documento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3">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D4">
            <w:pPr>
              <w:pBdr>
                <w:top w:space="0" w:sz="0" w:val="nil"/>
                <w:left w:space="0" w:sz="0" w:val="nil"/>
                <w:bottom w:space="0" w:sz="0" w:val="nil"/>
                <w:right w:space="0" w:sz="0" w:val="nil"/>
                <w:between w:space="0" w:sz="0" w:val="nil"/>
              </w:pBdr>
              <w:rPr/>
            </w:pPr>
            <w:hyperlink r:id="rId119">
              <w:r w:rsidDel="00000000" w:rsidR="00000000" w:rsidRPr="00000000">
                <w:rPr>
                  <w:color w:val="0000ff"/>
                  <w:u w:val="single"/>
                  <w:rtl w:val="0"/>
                </w:rPr>
                <w:t xml:space="preserve">https://www.mundopmmi.com/automatizacion/adquisicion-de-datos/article/22018270/cinco-causas-de-la-mala-calidad-de-los-datos</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5">
            <w:pPr>
              <w:widowControl w:val="0"/>
              <w:rPr>
                <w:color w:val="b7b7b7"/>
              </w:rPr>
            </w:pPr>
            <w:r w:rsidDel="00000000" w:rsidR="00000000" w:rsidRPr="00000000">
              <w:rPr>
                <w:rtl w:val="0"/>
              </w:rPr>
              <w:t xml:space="preserve">Conceptos básicos estadísticos.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6">
            <w:pPr>
              <w:widowControl w:val="0"/>
              <w:rPr/>
            </w:pPr>
            <w:r w:rsidDel="00000000" w:rsidR="00000000" w:rsidRPr="00000000">
              <w:rPr>
                <w:rtl w:val="0"/>
              </w:rPr>
              <w:t xml:space="preserve">SENA. [Ecosistema de Recursos Educativos Digitales SENA] (2022). </w:t>
            </w:r>
            <w:r w:rsidDel="00000000" w:rsidR="00000000" w:rsidRPr="00000000">
              <w:rPr>
                <w:i w:val="1"/>
                <w:rtl w:val="0"/>
              </w:rPr>
              <w:t xml:space="preserve">Herramientas de información estadística básica</w:t>
            </w:r>
            <w:r w:rsidDel="00000000" w:rsidR="00000000" w:rsidRPr="00000000">
              <w:rPr>
                <w:rtl w:val="0"/>
              </w:rPr>
              <w:t xml:space="preserve"> [Video]. Youtube.</w:t>
            </w:r>
          </w:p>
          <w:p w:rsidR="00000000" w:rsidDel="00000000" w:rsidP="00000000" w:rsidRDefault="00000000" w:rsidRPr="00000000" w14:paraId="000003D7">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8">
            <w:pPr>
              <w:widowControl w:val="0"/>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3D9">
            <w:pPr>
              <w:pBdr>
                <w:top w:space="0" w:sz="0" w:val="nil"/>
                <w:left w:space="0" w:sz="0" w:val="nil"/>
                <w:bottom w:space="0" w:sz="0" w:val="nil"/>
                <w:right w:space="0" w:sz="0" w:val="nil"/>
                <w:between w:space="0" w:sz="0" w:val="nil"/>
              </w:pBdr>
              <w:rPr/>
            </w:pPr>
            <w:hyperlink r:id="rId120">
              <w:r w:rsidDel="00000000" w:rsidR="00000000" w:rsidRPr="00000000">
                <w:rPr>
                  <w:color w:val="0000ff"/>
                  <w:u w:val="single"/>
                  <w:rtl w:val="0"/>
                </w:rPr>
                <w:t xml:space="preserve">https://youtu.be/AW1LM-d0YWE</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A">
            <w:pPr>
              <w:rPr/>
            </w:pPr>
            <w:r w:rsidDel="00000000" w:rsidR="00000000" w:rsidRPr="00000000">
              <w:rPr>
                <w:rtl w:val="0"/>
              </w:rPr>
              <w:t xml:space="preserve">Generalidades: Herramientas de inteligencia de negocio</w:t>
            </w:r>
          </w:p>
          <w:p w:rsidR="00000000" w:rsidDel="00000000" w:rsidP="00000000" w:rsidRDefault="00000000" w:rsidRPr="00000000" w14:paraId="000003DB">
            <w:pPr>
              <w:widowControl w:val="0"/>
              <w:rPr>
                <w:color w:val="b7b7b7"/>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C">
            <w:pPr>
              <w:widowControl w:val="0"/>
              <w:rPr/>
            </w:pPr>
            <w:r w:rsidDel="00000000" w:rsidR="00000000" w:rsidRPr="00000000">
              <w:rPr>
                <w:rtl w:val="0"/>
              </w:rPr>
              <w:t xml:space="preserve">Makesoft Technologies (2017) </w:t>
            </w:r>
            <w:r w:rsidDel="00000000" w:rsidR="00000000" w:rsidRPr="00000000">
              <w:rPr>
                <w:i w:val="1"/>
                <w:rtl w:val="0"/>
              </w:rPr>
              <w:t xml:space="preserve">Power BI Desktop: Tutoriales y Manuales en español</w:t>
            </w:r>
            <w:r w:rsidDel="00000000" w:rsidR="00000000" w:rsidRPr="00000000">
              <w:rPr>
                <w:rtl w:val="0"/>
              </w:rPr>
              <w:t xml:space="preserve">. Makesoft Technologies.</w:t>
            </w:r>
          </w:p>
        </w:tc>
        <w:tc>
          <w:tcPr>
            <w:shd w:fill="auto" w:val="clear"/>
            <w:tcMar>
              <w:top w:w="100.0" w:type="dxa"/>
              <w:left w:w="100.0" w:type="dxa"/>
              <w:bottom w:w="100.0" w:type="dxa"/>
              <w:right w:w="100.0" w:type="dxa"/>
            </w:tcMar>
          </w:tcPr>
          <w:p w:rsidR="00000000" w:rsidDel="00000000" w:rsidP="00000000" w:rsidRDefault="00000000" w:rsidRPr="00000000" w14:paraId="000003DD">
            <w:pPr>
              <w:widowControl w:val="0"/>
              <w:rPr/>
            </w:pPr>
            <w:r w:rsidDel="00000000" w:rsidR="00000000" w:rsidRPr="00000000">
              <w:rPr>
                <w:rtl w:val="0"/>
              </w:rPr>
              <w:t xml:space="preserve">Tutorial Power BI</w:t>
            </w:r>
          </w:p>
        </w:tc>
        <w:tc>
          <w:tcPr>
            <w:shd w:fill="auto" w:val="clear"/>
            <w:tcMar>
              <w:top w:w="100.0" w:type="dxa"/>
              <w:left w:w="100.0" w:type="dxa"/>
              <w:bottom w:w="100.0" w:type="dxa"/>
              <w:right w:w="100.0" w:type="dxa"/>
            </w:tcMar>
          </w:tcPr>
          <w:p w:rsidR="00000000" w:rsidDel="00000000" w:rsidP="00000000" w:rsidRDefault="00000000" w:rsidRPr="00000000" w14:paraId="000003DE">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DF">
            <w:pPr>
              <w:pBdr>
                <w:top w:space="0" w:sz="0" w:val="nil"/>
                <w:left w:space="0" w:sz="0" w:val="nil"/>
                <w:bottom w:space="0" w:sz="0" w:val="nil"/>
                <w:right w:space="0" w:sz="0" w:val="nil"/>
                <w:between w:space="0" w:sz="0" w:val="nil"/>
              </w:pBdr>
              <w:rPr>
                <w:u w:val="single"/>
              </w:rPr>
            </w:pPr>
            <w:hyperlink r:id="rId121">
              <w:r w:rsidDel="00000000" w:rsidR="00000000" w:rsidRPr="00000000">
                <w:rPr>
                  <w:color w:val="0000ff"/>
                  <w:u w:val="single"/>
                  <w:rtl w:val="0"/>
                </w:rPr>
                <w:t xml:space="preserve">https://www.makesoft.es/power-bi-desktop-tutoriales-y-manuales-en-espanol/</w:t>
              </w:r>
            </w:hyperlink>
            <w:r w:rsidDel="00000000" w:rsidR="00000000" w:rsidRPr="00000000">
              <w:rPr>
                <w:u w:val="single"/>
                <w:rtl w:val="0"/>
              </w:rPr>
              <w:t xml:space="preserve"> </w:t>
            </w:r>
          </w:p>
        </w:tc>
      </w:tr>
    </w:tbl>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b w:val="1"/>
        </w:rPr>
      </w:pPr>
      <w:bookmarkStart w:colFirst="0" w:colLast="0" w:name="_heading=h.35nkun2" w:id="31"/>
      <w:bookmarkEnd w:id="31"/>
      <w:r w:rsidDel="00000000" w:rsidR="00000000" w:rsidRPr="00000000">
        <w:rPr>
          <w:rtl w:val="0"/>
        </w:rPr>
      </w:r>
    </w:p>
    <w:p w:rsidR="00000000" w:rsidDel="00000000" w:rsidP="00000000" w:rsidRDefault="00000000" w:rsidRPr="00000000" w14:paraId="000003E2">
      <w:pPr>
        <w:rPr>
          <w:b w:val="1"/>
        </w:rPr>
      </w:pPr>
      <w:r w:rsidDel="00000000" w:rsidR="00000000" w:rsidRPr="00000000">
        <w:rPr>
          <w:b w:val="1"/>
          <w:rtl w:val="0"/>
        </w:rPr>
        <w:t xml:space="preserve">Glosario </w:t>
      </w:r>
    </w:p>
    <w:p w:rsidR="00000000" w:rsidDel="00000000" w:rsidP="00000000" w:rsidRDefault="00000000" w:rsidRPr="00000000" w14:paraId="000003E3">
      <w:pPr>
        <w:rPr/>
      </w:pPr>
      <w:r w:rsidDel="00000000" w:rsidR="00000000" w:rsidRPr="00000000">
        <w:rPr>
          <w:rtl w:val="0"/>
        </w:rPr>
      </w:r>
    </w:p>
    <w:tbl>
      <w:tblPr>
        <w:tblStyle w:val="Table3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4">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E5">
            <w:pPr>
              <w:pStyle w:val="Title"/>
              <w:jc w:val="center"/>
              <w:rPr>
                <w:sz w:val="22"/>
                <w:szCs w:val="22"/>
              </w:rPr>
            </w:pPr>
            <w:bookmarkStart w:colFirst="0" w:colLast="0" w:name="_heading=h.1ksv4uv" w:id="32"/>
            <w:bookmarkEnd w:id="32"/>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6">
            <w:pPr>
              <w:widowControl w:val="0"/>
              <w:pBdr>
                <w:top w:space="0" w:sz="0" w:val="nil"/>
                <w:left w:space="0" w:sz="0" w:val="nil"/>
                <w:bottom w:space="0" w:sz="0" w:val="nil"/>
                <w:right w:space="0" w:sz="0" w:val="nil"/>
                <w:between w:space="0" w:sz="0" w:val="nil"/>
              </w:pBdr>
              <w:rPr>
                <w:color w:val="b7b7b7"/>
              </w:rPr>
            </w:pPr>
            <w:r w:rsidDel="00000000" w:rsidR="00000000" w:rsidRPr="00000000">
              <w:rPr>
                <w:color w:val="000000"/>
                <w:rtl w:val="0"/>
              </w:rPr>
              <w:t xml:space="preserve">Atributos de entidades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7">
            <w:pPr>
              <w:widowControl w:val="0"/>
              <w:pBdr>
                <w:top w:space="0" w:sz="0" w:val="nil"/>
                <w:left w:space="0" w:sz="0" w:val="nil"/>
                <w:bottom w:space="0" w:sz="0" w:val="nil"/>
                <w:right w:space="0" w:sz="0" w:val="nil"/>
                <w:between w:space="0" w:sz="0" w:val="nil"/>
              </w:pBdr>
              <w:rPr>
                <w:color w:val="b7b7b7"/>
              </w:rPr>
            </w:pPr>
            <w:r w:rsidDel="00000000" w:rsidR="00000000" w:rsidRPr="00000000">
              <w:rPr>
                <w:color w:val="000000"/>
                <w:rtl w:val="0"/>
              </w:rPr>
              <w:t xml:space="preserve">las entidades se refieren a los objetos o hechos de datos en un sistema (ejemplo, clientes, ventas, etc.) y los atributos a sus características (ejemplo, edad, nombre, fecha)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E8">
            <w:pPr>
              <w:widowControl w:val="0"/>
              <w:rPr>
                <w:i w:val="1"/>
                <w:color w:val="b7b7b7"/>
              </w:rPr>
            </w:pPr>
            <w:r w:rsidDel="00000000" w:rsidR="00000000" w:rsidRPr="00000000">
              <w:rPr>
                <w:i w:val="1"/>
                <w:color w:val="000000"/>
                <w:rtl w:val="0"/>
              </w:rPr>
              <w:t xml:space="preserve">Bits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9">
            <w:pPr>
              <w:widowControl w:val="0"/>
              <w:rPr>
                <w:color w:val="b7b7b7"/>
              </w:rPr>
            </w:pPr>
            <w:r w:rsidDel="00000000" w:rsidR="00000000" w:rsidRPr="00000000">
              <w:rPr>
                <w:color w:val="000000"/>
                <w:rtl w:val="0"/>
              </w:rPr>
              <w:t xml:space="preserve">es la unidad mínima de información, desde el punto de vista digital, es lo equivalente al átomo en la biología. Solo puede albergar dos datos posibles: 0 o 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EA">
            <w:pPr>
              <w:widowControl w:val="0"/>
              <w:rPr>
                <w:i w:val="1"/>
                <w:color w:val="b7b7b7"/>
              </w:rPr>
            </w:pPr>
            <w:r w:rsidDel="00000000" w:rsidR="00000000" w:rsidRPr="00000000">
              <w:rPr>
                <w:i w:val="1"/>
                <w:color w:val="000000"/>
                <w:rtl w:val="0"/>
              </w:rPr>
              <w:t xml:space="preserve">Bytes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B">
            <w:pPr>
              <w:widowControl w:val="0"/>
              <w:rPr>
                <w:color w:val="b7b7b7"/>
              </w:rPr>
            </w:pPr>
            <w:r w:rsidDel="00000000" w:rsidR="00000000" w:rsidRPr="00000000">
              <w:rPr>
                <w:color w:val="000000"/>
                <w:rtl w:val="0"/>
              </w:rPr>
              <w:t xml:space="preserve">es el equivalente a una palabra, en términos digitales un byte equivale a 8 bits.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EC">
            <w:pPr>
              <w:widowControl w:val="0"/>
              <w:rPr>
                <w:color w:val="b7b7b7"/>
              </w:rPr>
            </w:pPr>
            <w:r w:rsidDel="00000000" w:rsidR="00000000" w:rsidRPr="00000000">
              <w:rPr>
                <w:color w:val="000000"/>
                <w:rtl w:val="0"/>
              </w:rPr>
              <w:t xml:space="preserve">Convalidación de datos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D">
            <w:pPr>
              <w:widowControl w:val="0"/>
              <w:rPr>
                <w:color w:val="b7b7b7"/>
              </w:rPr>
            </w:pPr>
            <w:r w:rsidDel="00000000" w:rsidR="00000000" w:rsidRPr="00000000">
              <w:rPr>
                <w:color w:val="000000"/>
                <w:rtl w:val="0"/>
              </w:rPr>
              <w:t xml:space="preserve">ocasionalmente en los procesos ETL se deben unificar datos que, aunque estén de manera distinta significan lo mismo, por ejemplo, el campo sexo, para algunos sistemas se denomina género, por lo tanto, se debe convalidar y dejar un solo nombre, igual ocurre con los registros, para masculino es igual hombre, M, masculino, etc.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EE">
            <w:pPr>
              <w:widowControl w:val="0"/>
              <w:rPr>
                <w:i w:val="1"/>
                <w:color w:val="b7b7b7"/>
              </w:rPr>
            </w:pPr>
            <w:r w:rsidDel="00000000" w:rsidR="00000000" w:rsidRPr="00000000">
              <w:rPr>
                <w:i w:val="1"/>
                <w:color w:val="000000"/>
                <w:rtl w:val="0"/>
              </w:rPr>
              <w:t xml:space="preserve">Dashboards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F">
            <w:pPr>
              <w:widowControl w:val="0"/>
              <w:rPr>
                <w:color w:val="b7b7b7"/>
              </w:rPr>
            </w:pPr>
            <w:r w:rsidDel="00000000" w:rsidR="00000000" w:rsidRPr="00000000">
              <w:rPr>
                <w:color w:val="000000"/>
                <w:rtl w:val="0"/>
              </w:rPr>
              <w:t xml:space="preserve">tableros que representan datos e informes. Representan en una sola vista simple una cantidad importante de datos; la idea es visualizar de manera fácil datos complejos que vienen desde los sistemas de información.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0">
            <w:pPr>
              <w:widowControl w:val="0"/>
              <w:rPr>
                <w:i w:val="1"/>
                <w:color w:val="b7b7b7"/>
              </w:rPr>
            </w:pPr>
            <w:r w:rsidDel="00000000" w:rsidR="00000000" w:rsidRPr="00000000">
              <w:rPr>
                <w:i w:val="1"/>
                <w:color w:val="000000"/>
                <w:rtl w:val="0"/>
              </w:rPr>
              <w:t xml:space="preserve">Focus groups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1">
            <w:pPr>
              <w:widowControl w:val="0"/>
              <w:rPr>
                <w:color w:val="b7b7b7"/>
              </w:rPr>
            </w:pPr>
            <w:r w:rsidDel="00000000" w:rsidR="00000000" w:rsidRPr="00000000">
              <w:rPr>
                <w:color w:val="000000"/>
                <w:rtl w:val="0"/>
              </w:rPr>
              <w:t xml:space="preserve">método para la investigación o estadística cualitativa, que consiste en reunir un grupo de personas para una entrevista, donde se expresan percepciones y opiniones de productos o servicios. Esto sirve como estudio para las marcas y productos.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2">
            <w:pPr>
              <w:widowControl w:val="0"/>
              <w:rPr>
                <w:color w:val="b7b7b7"/>
              </w:rPr>
            </w:pPr>
            <w:r w:rsidDel="00000000" w:rsidR="00000000" w:rsidRPr="00000000">
              <w:rPr>
                <w:color w:val="000000"/>
                <w:rtl w:val="0"/>
              </w:rPr>
              <w:t xml:space="preserve">Granularidad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3">
            <w:pPr>
              <w:widowControl w:val="0"/>
              <w:rPr>
                <w:color w:val="b7b7b7"/>
              </w:rPr>
            </w:pPr>
            <w:r w:rsidDel="00000000" w:rsidR="00000000" w:rsidRPr="00000000">
              <w:rPr>
                <w:color w:val="000000"/>
                <w:rtl w:val="0"/>
              </w:rPr>
              <w:t xml:space="preserve">se refiere a la resolución o detalle de los datos, el mejor ejemplo de granularidad es la referencia a los datos; se puede granular por año, por semestre, trimestre, mes, semana, día u horas.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4">
            <w:pPr>
              <w:widowControl w:val="0"/>
              <w:rPr>
                <w:color w:val="b7b7b7"/>
              </w:rPr>
            </w:pPr>
            <w:r w:rsidDel="00000000" w:rsidR="00000000" w:rsidRPr="00000000">
              <w:rPr>
                <w:color w:val="000000"/>
                <w:rtl w:val="0"/>
              </w:rPr>
              <w:t xml:space="preserve">Reglas de negocio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5">
            <w:pPr>
              <w:widowControl w:val="0"/>
              <w:rPr>
                <w:color w:val="b7b7b7"/>
              </w:rPr>
            </w:pPr>
            <w:r w:rsidDel="00000000" w:rsidR="00000000" w:rsidRPr="00000000">
              <w:rPr>
                <w:color w:val="000000"/>
                <w:rtl w:val="0"/>
              </w:rPr>
              <w:t xml:space="preserve">en el desarrollo de sistemas de información se refiere a las condiciones particulares y el comportamiento que deben asumir los algoritmos programados, para que los resultados sean los esperados por el proceso o negocio.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6">
            <w:pPr>
              <w:widowControl w:val="0"/>
              <w:rPr/>
            </w:pPr>
            <w:r w:rsidDel="00000000" w:rsidR="00000000" w:rsidRPr="00000000">
              <w:rPr>
                <w:color w:val="000000"/>
                <w:rtl w:val="0"/>
              </w:rPr>
              <w:t xml:space="preserve">Silos de datos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7">
            <w:pPr>
              <w:widowControl w:val="0"/>
              <w:rPr>
                <w:color w:val="b7b7b7"/>
              </w:rPr>
            </w:pPr>
            <w:r w:rsidDel="00000000" w:rsidR="00000000" w:rsidRPr="00000000">
              <w:rPr>
                <w:color w:val="000000"/>
                <w:rtl w:val="0"/>
              </w:rPr>
              <w:t xml:space="preserve">es el almacenamiento de grandes cantidades de datos que por lo general son diversos; se usan para proteger los datos, pueden contener datos procesados o simplemente datos registrados como respaldo.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8">
            <w:pPr>
              <w:widowControl w:val="0"/>
              <w:rPr/>
            </w:pPr>
            <w:r w:rsidDel="00000000" w:rsidR="00000000" w:rsidRPr="00000000">
              <w:rPr>
                <w:color w:val="000000"/>
                <w:rtl w:val="0"/>
              </w:rPr>
              <w:t xml:space="preserve">Validación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9">
            <w:pPr>
              <w:widowControl w:val="0"/>
              <w:rPr>
                <w:color w:val="b7b7b7"/>
              </w:rPr>
            </w:pPr>
            <w:r w:rsidDel="00000000" w:rsidR="00000000" w:rsidRPr="00000000">
              <w:rPr>
                <w:color w:val="000000"/>
                <w:rtl w:val="0"/>
              </w:rPr>
              <w:t xml:space="preserve">es la revisión de un dato para que cumpla con reglas o restricciones, así como para garantizar que los formatos de los datos sean los correctos y mejorar la calidad de los mismos.</w:t>
            </w:r>
            <w:r w:rsidDel="00000000" w:rsidR="00000000" w:rsidRPr="00000000">
              <w:rPr>
                <w:rtl w:val="0"/>
              </w:rPr>
            </w:r>
          </w:p>
        </w:tc>
      </w:tr>
    </w:tbl>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b w:val="1"/>
          <w:color w:val="000000"/>
        </w:rPr>
      </w:pPr>
      <w:r w:rsidDel="00000000" w:rsidR="00000000" w:rsidRPr="00000000">
        <w:rPr>
          <w:rtl w:val="0"/>
        </w:rPr>
      </w:r>
    </w:p>
    <w:p w:rsidR="00000000" w:rsidDel="00000000" w:rsidP="00000000" w:rsidRDefault="00000000" w:rsidRPr="00000000" w14:paraId="000003FC">
      <w:pPr>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tbl>
      <w:tblPr>
        <w:tblStyle w:val="Table3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FE">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FF">
            <w:pPr>
              <w:pStyle w:val="Title"/>
              <w:jc w:val="center"/>
              <w:rPr>
                <w:sz w:val="22"/>
                <w:szCs w:val="22"/>
              </w:rPr>
            </w:pPr>
            <w:bookmarkStart w:colFirst="0" w:colLast="0" w:name="_heading=h.44sinio" w:id="33"/>
            <w:bookmarkEnd w:id="33"/>
            <w:r w:rsidDel="00000000" w:rsidR="00000000" w:rsidRPr="00000000">
              <w:rPr>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0">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t xml:space="preserve">Banco de la República de Colombia. (julio de 2022). </w:t>
            </w:r>
            <w:r w:rsidDel="00000000" w:rsidR="00000000" w:rsidRPr="00000000">
              <w:rPr>
                <w:i w:val="1"/>
                <w:rtl w:val="0"/>
              </w:rPr>
              <w:t xml:space="preserve">Inflación total y meta</w:t>
            </w:r>
            <w:r w:rsidDel="00000000" w:rsidR="00000000" w:rsidRPr="00000000">
              <w:rPr>
                <w:rtl w:val="0"/>
              </w:rPr>
              <w:t xml:space="preserve">. Estadísticas Banco de la República.  </w:t>
            </w:r>
            <w:hyperlink r:id="rId122">
              <w:r w:rsidDel="00000000" w:rsidR="00000000" w:rsidRPr="00000000">
                <w:rPr>
                  <w:u w:val="single"/>
                  <w:rtl w:val="0"/>
                </w:rPr>
                <w:t xml:space="preserve">https://www.banrep.gov.co/es/estadisticas/inflacion-total-y-meta</w:t>
              </w:r>
            </w:hyperlink>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t xml:space="preserve">Gawande, S. (2020). </w:t>
            </w:r>
            <w:r w:rsidDel="00000000" w:rsidR="00000000" w:rsidRPr="00000000">
              <w:rPr>
                <w:i w:val="1"/>
                <w:rtl w:val="0"/>
              </w:rPr>
              <w:t xml:space="preserve">6 Dimensions of Data Quality, Examples, and Measurement</w:t>
            </w:r>
            <w:r w:rsidDel="00000000" w:rsidR="00000000" w:rsidRPr="00000000">
              <w:rPr>
                <w:rtl w:val="0"/>
              </w:rPr>
              <w:t xml:space="preserve">. </w:t>
            </w:r>
            <w:r w:rsidDel="00000000" w:rsidR="00000000" w:rsidRPr="00000000">
              <w:rPr>
                <w:i w:val="1"/>
                <w:rtl w:val="0"/>
              </w:rPr>
              <w:t xml:space="preserve">iCEDQ Torana INC.</w:t>
            </w:r>
            <w:r w:rsidDel="00000000" w:rsidR="00000000" w:rsidRPr="00000000">
              <w:rPr>
                <w:rtl w:val="0"/>
              </w:rPr>
              <w:t xml:space="preserve"> </w:t>
            </w:r>
            <w:hyperlink r:id="rId123">
              <w:r w:rsidDel="00000000" w:rsidR="00000000" w:rsidRPr="00000000">
                <w:rPr>
                  <w:u w:val="single"/>
                  <w:rtl w:val="0"/>
                </w:rPr>
                <w:t xml:space="preserve">https://icedq.com/6-data-quality-dimensions</w:t>
              </w:r>
            </w:hyperlink>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t xml:space="preserve">Greenfield, D. (25 de enero de 2022). </w:t>
            </w:r>
            <w:r w:rsidDel="00000000" w:rsidR="00000000" w:rsidRPr="00000000">
              <w:rPr>
                <w:i w:val="1"/>
                <w:rtl w:val="0"/>
              </w:rPr>
              <w:t xml:space="preserve">Cinco causas de la mala calidad de los datos. </w:t>
            </w:r>
            <w:r w:rsidDel="00000000" w:rsidR="00000000" w:rsidRPr="00000000">
              <w:rPr>
                <w:rtl w:val="0"/>
              </w:rPr>
              <w:t xml:space="preserve">Mundo PMMI</w:t>
            </w:r>
            <w:r w:rsidDel="00000000" w:rsidR="00000000" w:rsidRPr="00000000">
              <w:rPr>
                <w:u w:val="single"/>
                <w:rtl w:val="0"/>
              </w:rPr>
              <w:t xml:space="preserve">. </w:t>
            </w:r>
            <w:hyperlink r:id="rId124">
              <w:r w:rsidDel="00000000" w:rsidR="00000000" w:rsidRPr="00000000">
                <w:rPr>
                  <w:u w:val="single"/>
                  <w:rtl w:val="0"/>
                </w:rPr>
                <w:t xml:space="preserve">https://www.mundopmmi.com/automatizacion/adquisicion-de-datos/article/22018270/cinco-causas-de-la-mala-calidad-de-los-datos</w:t>
              </w:r>
            </w:hyperlink>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6">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t xml:space="preserve">Microsoft. (2022). </w:t>
            </w:r>
            <w:r w:rsidDel="00000000" w:rsidR="00000000" w:rsidRPr="00000000">
              <w:rPr>
                <w:i w:val="1"/>
                <w:rtl w:val="0"/>
              </w:rPr>
              <w:t xml:space="preserve">Tipos de datos y funciones.</w:t>
            </w:r>
            <w:r w:rsidDel="00000000" w:rsidR="00000000" w:rsidRPr="00000000">
              <w:rPr>
                <w:rtl w:val="0"/>
              </w:rPr>
              <w:t xml:space="preserve"> Documentación de SQL. </w:t>
            </w:r>
            <w:hyperlink r:id="rId125">
              <w:r w:rsidDel="00000000" w:rsidR="00000000" w:rsidRPr="00000000">
                <w:rPr>
                  <w:u w:val="single"/>
                  <w:rtl w:val="0"/>
                </w:rPr>
                <w:t xml:space="preserve">https://docs.microsoft.com/es-es/sql/t-sql/functions/date-and-time-data-types-and-functions-transact-sql?view=sql-server-ver16</w:t>
              </w:r>
            </w:hyperlink>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8">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t xml:space="preserve">RSM. (11 de agosto de 2020). </w:t>
            </w:r>
            <w:r w:rsidDel="00000000" w:rsidR="00000000" w:rsidRPr="00000000">
              <w:rPr>
                <w:i w:val="1"/>
                <w:rtl w:val="0"/>
              </w:rPr>
              <w:t xml:space="preserve">Generación de valor desde los ecosistemas digitales.</w:t>
            </w:r>
            <w:r w:rsidDel="00000000" w:rsidR="00000000" w:rsidRPr="00000000">
              <w:rPr>
                <w:rtl w:val="0"/>
              </w:rPr>
              <w:t xml:space="preserve"> RSM Global. </w:t>
            </w:r>
            <w:hyperlink r:id="rId126">
              <w:r w:rsidDel="00000000" w:rsidR="00000000" w:rsidRPr="00000000">
                <w:rPr>
                  <w:u w:val="single"/>
                  <w:rtl w:val="0"/>
                </w:rPr>
                <w:t xml:space="preserve">https://www.rsm.global/colombia/es/ideas/consulting-insights/generacion-de-valor-desde-los-ecosistemas-digitales</w:t>
              </w:r>
            </w:hyperlink>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A">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t xml:space="preserve">Stibo Systems. (octubre de 2019). </w:t>
            </w:r>
            <w:r w:rsidDel="00000000" w:rsidR="00000000" w:rsidRPr="00000000">
              <w:rPr>
                <w:i w:val="1"/>
                <w:rtl w:val="0"/>
              </w:rPr>
              <w:t xml:space="preserve">¿Qué es la gestión de datos?</w:t>
            </w:r>
            <w:r w:rsidDel="00000000" w:rsidR="00000000" w:rsidRPr="00000000">
              <w:rPr>
                <w:rtl w:val="0"/>
              </w:rPr>
              <w:t xml:space="preserve"> Stibo Systems Master Data Management. </w:t>
            </w:r>
            <w:hyperlink r:id="rId127">
              <w:r w:rsidDel="00000000" w:rsidR="00000000" w:rsidRPr="00000000">
                <w:rPr>
                  <w:u w:val="single"/>
                  <w:rtl w:val="0"/>
                </w:rPr>
                <w:t xml:space="preserve">https://www.stibosystems.com/es/what-is-master-data-management</w:t>
              </w:r>
            </w:hyperlink>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C">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t xml:space="preserve">Velthuis, M. P. (2019). </w:t>
            </w:r>
            <w:r w:rsidDel="00000000" w:rsidR="00000000" w:rsidRPr="00000000">
              <w:rPr>
                <w:i w:val="1"/>
                <w:rtl w:val="0"/>
              </w:rPr>
              <w:t xml:space="preserve">Calidad de datos.</w:t>
            </w:r>
            <w:r w:rsidDel="00000000" w:rsidR="00000000" w:rsidRPr="00000000">
              <w:rPr>
                <w:rtl w:val="0"/>
              </w:rPr>
              <w:t xml:space="preserve"> Ediciones de la U. </w:t>
            </w:r>
            <w:hyperlink r:id="rId128">
              <w:r w:rsidDel="00000000" w:rsidR="00000000" w:rsidRPr="00000000">
                <w:rPr>
                  <w:u w:val="single"/>
                  <w:rtl w:val="0"/>
                </w:rPr>
                <w:t xml:space="preserve">https://www-ebooks7-24-com.bdigital.sena.edu.co/?il=9094</w:t>
              </w:r>
            </w:hyperlink>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E">
            <w:pPr>
              <w:pBdr>
                <w:top w:space="0" w:sz="0" w:val="nil"/>
                <w:left w:space="0" w:sz="0" w:val="nil"/>
                <w:bottom w:space="0" w:sz="0" w:val="nil"/>
                <w:right w:space="0" w:sz="0" w:val="nil"/>
                <w:between w:space="0" w:sz="0" w:val="nil"/>
              </w:pBdr>
              <w:jc w:val="both"/>
              <w:rPr>
                <w:color w:val="000000"/>
                <w:sz w:val="20"/>
                <w:szCs w:val="20"/>
              </w:rPr>
            </w:pPr>
            <w:r w:rsidDel="00000000" w:rsidR="00000000" w:rsidRPr="00000000">
              <w:rPr>
                <w:rtl w:val="0"/>
              </w:rPr>
              <w:t xml:space="preserve">Way2net. (13 de noviembre de 2021). </w:t>
            </w:r>
            <w:r w:rsidDel="00000000" w:rsidR="00000000" w:rsidRPr="00000000">
              <w:rPr>
                <w:i w:val="1"/>
                <w:rtl w:val="0"/>
              </w:rPr>
              <w:t xml:space="preserve">Estadísticas de Redes Sociales en Colombia 2021</w:t>
            </w:r>
            <w:r w:rsidDel="00000000" w:rsidR="00000000" w:rsidRPr="00000000">
              <w:rPr>
                <w:rtl w:val="0"/>
              </w:rPr>
              <w:t xml:space="preserve">. Agencia de Marketing Digital Way2net. </w:t>
            </w:r>
            <w:hyperlink r:id="rId129">
              <w:r w:rsidDel="00000000" w:rsidR="00000000" w:rsidRPr="00000000">
                <w:rPr>
                  <w:u w:val="single"/>
                  <w:rtl w:val="0"/>
                </w:rPr>
                <w:t xml:space="preserve">https://www.way2net.com/2021/11/estadisticas-de-redes-sociales-en-colombia-2021/</w:t>
              </w:r>
            </w:hyperlink>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410">
      <w:pPr>
        <w:rPr/>
      </w:pPr>
      <w:bookmarkStart w:colFirst="0" w:colLast="0" w:name="_heading=h.2jxsxqh" w:id="34"/>
      <w:bookmarkEnd w:id="34"/>
      <w:r w:rsidDel="00000000" w:rsidR="00000000" w:rsidRPr="00000000">
        <w:rPr>
          <w:rtl w:val="0"/>
        </w:rPr>
      </w:r>
    </w:p>
    <w:sectPr>
      <w:headerReference r:id="rId130" w:type="default"/>
      <w:footerReference r:id="rId131"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WILLY JHARINTON VIVAS LLOREDA" w:id="5" w:date="2022-10-14T14:19:00Z">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modifica el recurso de Presentación por rutas de pasos horizontales</w:t>
      </w:r>
    </w:p>
  </w:comment>
  <w:comment w:author="Yenny Roberto" w:id="1" w:date="2022-09-02T11:21:00Z">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numeración de tabla</w:t>
      </w:r>
    </w:p>
  </w:comment>
  <w:comment w:author="Yenny Roberto" w:id="3" w:date="2022-09-01T17:39:00Z">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referencia de figura, número, título en cursiva y fuente nombrada de forma adecuada.</w:t>
      </w:r>
    </w:p>
  </w:comment>
  <w:comment w:author="USER" w:id="0" w:date="2022-09-03T09:49:00Z">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hay video. Está en el anexo</w:t>
      </w:r>
    </w:p>
  </w:comment>
  <w:comment w:author="WILLY JHARINTON VIVAS LLOREDA" w:id="2" w:date="2022-09-05T17:33:00Z">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https://www.shutterstock.com/es/image-vector/male-hand-holding-megaphone-important-message-1420346285</w:t>
      </w:r>
    </w:p>
  </w:comment>
  <w:comment w:author="Yenny Roberto" w:id="4" w:date="2022-09-01T17:39:00Z">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referencia de figura, número, título en cursiva y fuente nombrada de forma adecuada.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15" w15:done="0"/>
  <w15:commentEx w15:paraId="00000416" w15:done="0"/>
  <w15:commentEx w15:paraId="00000417" w15:done="0"/>
  <w15:commentEx w15:paraId="00000418" w15:done="0"/>
  <w15:commentEx w15:paraId="0000041A" w15:done="0"/>
  <w15:commentEx w15:paraId="0000041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Times New Roman"/>
  <w:font w:name="Courier New"/>
  <w:font w:name="Noto Sans Symbols">
    <w:embedRegular w:fontKey="{00000000-0000-0000-0000-000000000000}" r:id="rId2" w:subsetted="0"/>
    <w:embedBold w:fontKey="{00000000-0000-0000-0000-000000000000}" r:id="rId3" w:subsetted="0"/>
  </w:font>
  <w:font w:name="Cambria Math">
    <w:embedRegular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3">
    <w:pPr>
      <w:tabs>
        <w:tab w:val="center" w:leader="none" w:pos="4419"/>
        <w:tab w:val="right" w:leader="none" w:pos="8838"/>
      </w:tabs>
      <w:spacing w:line="240" w:lineRule="auto"/>
      <w:jc w:val="both"/>
      <w:rPr/>
    </w:pPr>
    <w:hyperlink r:id="rId2">
      <w:r w:rsidDel="00000000" w:rsidR="00000000" w:rsidRPr="00000000">
        <w:rPr>
          <w:color w:val="0000ff"/>
          <w:sz w:val="16"/>
          <w:szCs w:val="16"/>
          <w:u w:val="single"/>
          <w:rtl w:val="0"/>
        </w:rPr>
        <w:t xml:space="preserve">https://www.shutterstock.com/es/image-photo/old-egypt-scriptures-archeology-background-776973397</w:t>
      </w:r>
    </w:hyperlink>
    <w:r w:rsidDel="00000000" w:rsidR="00000000" w:rsidRPr="00000000">
      <w:rPr>
        <w:sz w:val="16"/>
        <w:szCs w:val="16"/>
        <w:rtl w:val="0"/>
      </w:rPr>
      <w:t xml:space="preserve"> </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-1063620</wp:posOffset>
          </wp:positionH>
          <wp:positionV relativeFrom="paragraph">
            <wp:posOffset>-277119</wp:posOffset>
          </wp:positionV>
          <wp:extent cx="10671819" cy="887683"/>
          <wp:effectExtent b="0" l="0" r="0" t="0"/>
          <wp:wrapNone/>
          <wp:docPr id="613" name="image54.png"/>
          <a:graphic>
            <a:graphicData uri="http://schemas.openxmlformats.org/drawingml/2006/picture">
              <pic:pic>
                <pic:nvPicPr>
                  <pic:cNvPr id="0" name="image54.png"/>
                  <pic:cNvPicPr preferRelativeResize="0"/>
                </pic:nvPicPr>
                <pic:blipFill>
                  <a:blip r:embed="rId3"/>
                  <a:srcRect b="0" l="0" r="0" t="0"/>
                  <a:stretch>
                    <a:fillRect/>
                  </a:stretch>
                </pic:blipFill>
                <pic:spPr>
                  <a:xfrm>
                    <a:off x="0" y="0"/>
                    <a:ext cx="10671819" cy="887683"/>
                  </a:xfrm>
                  <a:prstGeom prst="rect"/>
                  <a:ln/>
                </pic:spPr>
              </pic:pic>
            </a:graphicData>
          </a:graphic>
        </wp:anchor>
      </w:drawing>
    </w:r>
  </w:p>
  <w:p w:rsidR="00000000" w:rsidDel="00000000" w:rsidP="00000000" w:rsidRDefault="00000000" w:rsidRPr="00000000" w14:paraId="00000414">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1">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-1080130</wp:posOffset>
          </wp:positionH>
          <wp:positionV relativeFrom="paragraph">
            <wp:posOffset>-285110</wp:posOffset>
          </wp:positionV>
          <wp:extent cx="10679430" cy="1009015"/>
          <wp:effectExtent b="0" l="0" r="0" t="0"/>
          <wp:wrapSquare wrapText="bothSides" distB="0" distT="0" distL="114300" distR="114300"/>
          <wp:docPr id="572" name="image7.png"/>
          <a:graphic>
            <a:graphicData uri="http://schemas.openxmlformats.org/drawingml/2006/picture">
              <pic:pic>
                <pic:nvPicPr>
                  <pic:cNvPr id="0" name="image7.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wrapNone/>
              <wp:docPr id="536"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96D08" w:rsidDel="00000000" w:rsidP="003E6784" w:rsidRDefault="004D419A" w:rsidRPr="00000000" w14:paraId="36588A72" w14:textId="77777777">
                          <w:pPr>
                            <w:spacing w:line="240" w:lineRule="auto"/>
                            <w:ind w:hanging="2"/>
                          </w:pPr>
                          <w:r w:rsidDel="00000000" w:rsidR="00000000" w:rsidRPr="00000000">
                            <w:rPr>
                              <w:noProof w:val="1"/>
                              <w:lang w:val="es-CO"/>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effectExtent b="0" l="0" r="0" t="0"/>
              <wp:wrapNone/>
              <wp:docPr id="536" name="image15.png"/>
              <a:graphic>
                <a:graphicData uri="http://schemas.openxmlformats.org/drawingml/2006/picture">
                  <pic:pic>
                    <pic:nvPicPr>
                      <pic:cNvPr id="0" name="image15.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12">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ind w:left="432" w:hanging="432"/>
    </w:pPr>
    <w:rPr>
      <w:b w:val="1"/>
    </w:rPr>
  </w:style>
  <w:style w:type="paragraph" w:styleId="Heading2">
    <w:name w:val="heading 2"/>
    <w:basedOn w:val="Normal"/>
    <w:next w:val="Normal"/>
    <w:pPr>
      <w:keepNext w:val="1"/>
      <w:keepLines w:val="1"/>
      <w:spacing w:line="240" w:lineRule="auto"/>
      <w:ind w:left="576" w:hanging="576"/>
    </w:pPr>
    <w:rPr>
      <w:b w:val="1"/>
    </w:rPr>
  </w:style>
  <w:style w:type="paragraph" w:styleId="Heading3">
    <w:name w:val="heading 3"/>
    <w:basedOn w:val="Normal"/>
    <w:next w:val="Normal"/>
    <w:pPr>
      <w:keepNext w:val="1"/>
      <w:keepLines w:val="1"/>
      <w:spacing w:after="80" w:before="320" w:lineRule="auto"/>
      <w:ind w:left="720" w:hanging="720"/>
    </w:pPr>
    <w:rPr>
      <w:color w:val="434343"/>
      <w:sz w:val="28"/>
      <w:szCs w:val="28"/>
    </w:rPr>
  </w:style>
  <w:style w:type="paragraph" w:styleId="Heading4">
    <w:name w:val="heading 4"/>
    <w:basedOn w:val="Normal"/>
    <w:next w:val="Normal"/>
    <w:pPr>
      <w:keepNext w:val="1"/>
      <w:keepLines w:val="1"/>
      <w:spacing w:after="80" w:before="280" w:lineRule="auto"/>
      <w:ind w:left="864" w:hanging="864"/>
    </w:pPr>
    <w:rPr>
      <w:color w:val="666666"/>
      <w:sz w:val="24"/>
      <w:szCs w:val="24"/>
    </w:rPr>
  </w:style>
  <w:style w:type="paragraph" w:styleId="Heading5">
    <w:name w:val="heading 5"/>
    <w:basedOn w:val="Normal"/>
    <w:next w:val="Normal"/>
    <w:pPr>
      <w:keepNext w:val="1"/>
      <w:keepLines w:val="1"/>
      <w:spacing w:after="80" w:before="240" w:lineRule="auto"/>
      <w:ind w:left="1008" w:hanging="1008"/>
    </w:pPr>
    <w:rPr>
      <w:color w:val="666666"/>
    </w:rPr>
  </w:style>
  <w:style w:type="paragraph" w:styleId="Heading6">
    <w:name w:val="heading 6"/>
    <w:basedOn w:val="Normal"/>
    <w:next w:val="Normal"/>
    <w:pPr>
      <w:keepNext w:val="1"/>
      <w:keepLines w:val="1"/>
      <w:spacing w:after="80" w:before="240" w:lineRule="auto"/>
      <w:ind w:left="1152" w:hanging="1152"/>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967409"/>
  </w:style>
  <w:style w:type="paragraph" w:styleId="Ttulo1">
    <w:name w:val="heading 1"/>
    <w:basedOn w:val="Normal"/>
    <w:next w:val="Normal"/>
    <w:uiPriority w:val="9"/>
    <w:qFormat w:val="1"/>
    <w:rsid w:val="006E2E57"/>
    <w:pPr>
      <w:keepNext w:val="1"/>
      <w:keepLines w:val="1"/>
      <w:numPr>
        <w:numId w:val="1"/>
      </w:numPr>
      <w:spacing w:line="240" w:lineRule="auto"/>
      <w:outlineLvl w:val="0"/>
    </w:pPr>
    <w:rPr>
      <w:b w:val="1"/>
      <w:szCs w:val="40"/>
    </w:rPr>
  </w:style>
  <w:style w:type="paragraph" w:styleId="Ttulo2">
    <w:name w:val="heading 2"/>
    <w:basedOn w:val="Normal"/>
    <w:next w:val="Normal"/>
    <w:uiPriority w:val="9"/>
    <w:unhideWhenUsed w:val="1"/>
    <w:qFormat w:val="1"/>
    <w:rsid w:val="006E2E57"/>
    <w:pPr>
      <w:keepNext w:val="1"/>
      <w:keepLines w:val="1"/>
      <w:numPr>
        <w:ilvl w:val="1"/>
        <w:numId w:val="1"/>
      </w:numPr>
      <w:spacing w:before="100" w:beforeAutospacing="1" w:line="240" w:lineRule="auto"/>
      <w:outlineLvl w:val="1"/>
    </w:pPr>
    <w:rPr>
      <w:b w:val="1"/>
      <w:szCs w:val="32"/>
    </w:rPr>
  </w:style>
  <w:style w:type="paragraph" w:styleId="Ttulo3">
    <w:name w:val="heading 3"/>
    <w:basedOn w:val="Normal"/>
    <w:next w:val="Normal"/>
    <w:uiPriority w:val="9"/>
    <w:semiHidden w:val="1"/>
    <w:unhideWhenUsed w:val="1"/>
    <w:qFormat w:val="1"/>
    <w:pPr>
      <w:keepNext w:val="1"/>
      <w:keepLines w:val="1"/>
      <w:numPr>
        <w:ilvl w:val="2"/>
        <w:numId w:val="1"/>
      </w:numPr>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numPr>
        <w:ilvl w:val="3"/>
        <w:numId w:val="1"/>
      </w:numPr>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numPr>
        <w:ilvl w:val="4"/>
        <w:numId w:val="1"/>
      </w:numPr>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numPr>
        <w:ilvl w:val="5"/>
        <w:numId w:val="1"/>
      </w:numPr>
      <w:spacing w:after="80" w:before="240"/>
      <w:outlineLvl w:val="5"/>
    </w:pPr>
    <w:rPr>
      <w:i w:val="1"/>
      <w:color w:val="666666"/>
    </w:rPr>
  </w:style>
  <w:style w:type="paragraph" w:styleId="Ttulo7">
    <w:name w:val="heading 7"/>
    <w:basedOn w:val="Normal"/>
    <w:next w:val="Normal"/>
    <w:link w:val="Ttulo7Car"/>
    <w:uiPriority w:val="9"/>
    <w:semiHidden w:val="1"/>
    <w:unhideWhenUsed w:val="1"/>
    <w:qFormat w:val="1"/>
    <w:rsid w:val="00107696"/>
    <w:pPr>
      <w:keepNext w:val="1"/>
      <w:keepLines w:val="1"/>
      <w:numPr>
        <w:ilvl w:val="6"/>
        <w:numId w:val="1"/>
      </w:numPr>
      <w:spacing w:before="40"/>
      <w:outlineLvl w:val="6"/>
    </w:pPr>
    <w:rPr>
      <w:rFonts w:asciiTheme="majorHAnsi" w:cstheme="majorBidi" w:eastAsiaTheme="majorEastAsia" w:hAnsiTheme="majorHAnsi"/>
      <w:i w:val="1"/>
      <w:iCs w:val="1"/>
      <w:color w:val="243f60" w:themeColor="accent1" w:themeShade="00007F"/>
    </w:rPr>
  </w:style>
  <w:style w:type="paragraph" w:styleId="Ttulo8">
    <w:name w:val="heading 8"/>
    <w:basedOn w:val="Normal"/>
    <w:next w:val="Normal"/>
    <w:link w:val="Ttulo8Car"/>
    <w:uiPriority w:val="9"/>
    <w:semiHidden w:val="1"/>
    <w:unhideWhenUsed w:val="1"/>
    <w:qFormat w:val="1"/>
    <w:rsid w:val="00107696"/>
    <w:pPr>
      <w:keepNext w:val="1"/>
      <w:keepLines w:val="1"/>
      <w:numPr>
        <w:ilvl w:val="7"/>
        <w:numId w:val="1"/>
      </w:numPr>
      <w:spacing w:before="40"/>
      <w:outlineLvl w:val="7"/>
    </w:pPr>
    <w:rPr>
      <w:rFonts w:asciiTheme="majorHAnsi" w:cstheme="majorBidi" w:eastAsiaTheme="majorEastAsia" w:hAnsiTheme="majorHAnsi"/>
      <w:color w:val="272727" w:themeColor="text1" w:themeTint="0000D8"/>
      <w:sz w:val="21"/>
      <w:szCs w:val="21"/>
    </w:rPr>
  </w:style>
  <w:style w:type="paragraph" w:styleId="Ttulo9">
    <w:name w:val="heading 9"/>
    <w:basedOn w:val="Normal"/>
    <w:next w:val="Normal"/>
    <w:link w:val="Ttulo9Car"/>
    <w:uiPriority w:val="9"/>
    <w:semiHidden w:val="1"/>
    <w:unhideWhenUsed w:val="1"/>
    <w:qFormat w:val="1"/>
    <w:rsid w:val="00107696"/>
    <w:pPr>
      <w:keepNext w:val="1"/>
      <w:keepLines w:val="1"/>
      <w:numPr>
        <w:ilvl w:val="8"/>
        <w:numId w:val="1"/>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eNormal3"/>
    <w:tblPr>
      <w:tblStyleRowBandSize w:val="1"/>
      <w:tblStyleColBandSize w:val="1"/>
      <w:tblCellMar>
        <w:top w:w="100.0" w:type="dxa"/>
        <w:left w:w="100.0" w:type="dxa"/>
        <w:bottom w:w="100.0" w:type="dxa"/>
        <w:right w:w="100.0" w:type="dxa"/>
      </w:tblCellMar>
    </w:tblPr>
  </w:style>
  <w:style w:type="table" w:styleId="a0" w:customStyle="1">
    <w:basedOn w:val="TableNormal3"/>
    <w:tblPr>
      <w:tblStyleRowBandSize w:val="1"/>
      <w:tblStyleColBandSize w:val="1"/>
      <w:tblCellMar>
        <w:top w:w="100.0" w:type="dxa"/>
        <w:left w:w="100.0" w:type="dxa"/>
        <w:bottom w:w="100.0" w:type="dxa"/>
        <w:right w:w="100.0" w:type="dxa"/>
      </w:tblCellMar>
    </w:tblPr>
  </w:style>
  <w:style w:type="table" w:styleId="a1" w:customStyle="1">
    <w:basedOn w:val="TableNormal3"/>
    <w:tblPr>
      <w:tblStyleRowBandSize w:val="1"/>
      <w:tblStyleColBandSize w:val="1"/>
      <w:tblCellMar>
        <w:top w:w="100.0" w:type="dxa"/>
        <w:left w:w="100.0" w:type="dxa"/>
        <w:bottom w:w="100.0" w:type="dxa"/>
        <w:right w:w="100.0" w:type="dxa"/>
      </w:tblCellMar>
    </w:tblPr>
  </w:style>
  <w:style w:type="table" w:styleId="a2" w:customStyle="1">
    <w:basedOn w:val="TableNormal3"/>
    <w:tblPr>
      <w:tblStyleRowBandSize w:val="1"/>
      <w:tblStyleColBandSize w:val="1"/>
      <w:tblCellMar>
        <w:top w:w="100.0" w:type="dxa"/>
        <w:left w:w="100.0" w:type="dxa"/>
        <w:bottom w:w="100.0" w:type="dxa"/>
        <w:right w:w="100.0" w:type="dxa"/>
      </w:tblCellMar>
    </w:tblPr>
  </w:style>
  <w:style w:type="table" w:styleId="a3" w:customStyle="1">
    <w:basedOn w:val="TableNormal3"/>
    <w:tblPr>
      <w:tblStyleRowBandSize w:val="1"/>
      <w:tblStyleColBandSize w:val="1"/>
      <w:tblCellMar>
        <w:top w:w="100.0" w:type="dxa"/>
        <w:left w:w="100.0" w:type="dxa"/>
        <w:bottom w:w="100.0" w:type="dxa"/>
        <w:right w:w="100.0" w:type="dxa"/>
      </w:tblCellMar>
    </w:tblPr>
  </w:style>
  <w:style w:type="table" w:styleId="a4" w:customStyle="1">
    <w:basedOn w:val="TableNormal3"/>
    <w:tblPr>
      <w:tblStyleRowBandSize w:val="1"/>
      <w:tblStyleColBandSize w:val="1"/>
      <w:tblCellMar>
        <w:top w:w="100.0" w:type="dxa"/>
        <w:left w:w="100.0" w:type="dxa"/>
        <w:bottom w:w="100.0" w:type="dxa"/>
        <w:right w:w="100.0" w:type="dxa"/>
      </w:tblCellMar>
    </w:tblPr>
  </w:style>
  <w:style w:type="table" w:styleId="a5" w:customStyle="1">
    <w:basedOn w:val="TableNormal3"/>
    <w:tblPr>
      <w:tblStyleRowBandSize w:val="1"/>
      <w:tblStyleColBandSize w:val="1"/>
      <w:tblCellMar>
        <w:top w:w="100.0" w:type="dxa"/>
        <w:left w:w="100.0" w:type="dxa"/>
        <w:bottom w:w="100.0" w:type="dxa"/>
        <w:right w:w="100.0" w:type="dxa"/>
      </w:tblCellMar>
    </w:tblPr>
  </w:style>
  <w:style w:type="table" w:styleId="a6" w:customStyle="1">
    <w:basedOn w:val="TableNormal3"/>
    <w:tblPr>
      <w:tblStyleRowBandSize w:val="1"/>
      <w:tblStyleColBandSize w:val="1"/>
      <w:tblCellMar>
        <w:top w:w="100.0" w:type="dxa"/>
        <w:left w:w="100.0" w:type="dxa"/>
        <w:bottom w:w="100.0" w:type="dxa"/>
        <w:right w:w="100.0" w:type="dxa"/>
      </w:tblCellMar>
    </w:tblPr>
  </w:style>
  <w:style w:type="table" w:styleId="a7" w:customStyle="1">
    <w:basedOn w:val="TableNormal3"/>
    <w:tblPr>
      <w:tblStyleRowBandSize w:val="1"/>
      <w:tblStyleColBandSize w:val="1"/>
      <w:tblCellMar>
        <w:top w:w="100.0" w:type="dxa"/>
        <w:left w:w="100.0" w:type="dxa"/>
        <w:bottom w:w="100.0" w:type="dxa"/>
        <w:right w:w="100.0" w:type="dxa"/>
      </w:tblCellMar>
    </w:tblPr>
  </w:style>
  <w:style w:type="table" w:styleId="a8" w:customStyle="1">
    <w:basedOn w:val="TableNormal3"/>
    <w:tblPr>
      <w:tblStyleRowBandSize w:val="1"/>
      <w:tblStyleColBandSize w:val="1"/>
      <w:tblCellMar>
        <w:top w:w="100.0" w:type="dxa"/>
        <w:left w:w="100.0" w:type="dxa"/>
        <w:bottom w:w="100.0" w:type="dxa"/>
        <w:right w:w="100.0" w:type="dxa"/>
      </w:tblCellMar>
    </w:tblPr>
  </w:style>
  <w:style w:type="table" w:styleId="a9" w:customStyle="1">
    <w:basedOn w:val="TableNormal3"/>
    <w:tblPr>
      <w:tblStyleRowBandSize w:val="1"/>
      <w:tblStyleColBandSize w:val="1"/>
      <w:tblCellMar>
        <w:top w:w="100.0" w:type="dxa"/>
        <w:left w:w="100.0" w:type="dxa"/>
        <w:bottom w:w="100.0" w:type="dxa"/>
        <w:right w:w="100.0" w:type="dxa"/>
      </w:tblCellMar>
    </w:tblPr>
  </w:style>
  <w:style w:type="table" w:styleId="aa" w:customStyle="1">
    <w:basedOn w:val="TableNormal3"/>
    <w:tblPr>
      <w:tblStyleRowBandSize w:val="1"/>
      <w:tblStyleColBandSize w:val="1"/>
      <w:tblCellMar>
        <w:top w:w="100.0" w:type="dxa"/>
        <w:left w:w="100.0" w:type="dxa"/>
        <w:bottom w:w="100.0" w:type="dxa"/>
        <w:right w:w="100.0" w:type="dxa"/>
      </w:tblCellMar>
    </w:tblPr>
  </w:style>
  <w:style w:type="table" w:styleId="ab" w:customStyle="1">
    <w:basedOn w:val="TableNormal3"/>
    <w:tblPr>
      <w:tblStyleRowBandSize w:val="1"/>
      <w:tblStyleColBandSize w:val="1"/>
      <w:tblCellMar>
        <w:top w:w="100.0" w:type="dxa"/>
        <w:left w:w="100.0" w:type="dxa"/>
        <w:bottom w:w="100.0" w:type="dxa"/>
        <w:right w:w="100.0" w:type="dxa"/>
      </w:tblCellMar>
    </w:tblPr>
  </w:style>
  <w:style w:type="table" w:styleId="ac" w:customStyle="1">
    <w:basedOn w:val="TableNormal3"/>
    <w:tblPr>
      <w:tblStyleRowBandSize w:val="1"/>
      <w:tblStyleColBandSize w:val="1"/>
      <w:tblCellMar>
        <w:top w:w="100.0" w:type="dxa"/>
        <w:left w:w="100.0" w:type="dxa"/>
        <w:bottom w:w="100.0" w:type="dxa"/>
        <w:right w:w="100.0" w:type="dxa"/>
      </w:tblCellMar>
    </w:tblPr>
  </w:style>
  <w:style w:type="table" w:styleId="ad" w:customStyle="1">
    <w:basedOn w:val="TableNormal3"/>
    <w:tblPr>
      <w:tblStyleRowBandSize w:val="1"/>
      <w:tblStyleColBandSize w:val="1"/>
      <w:tblCellMar>
        <w:top w:w="100.0" w:type="dxa"/>
        <w:left w:w="100.0" w:type="dxa"/>
        <w:bottom w:w="100.0" w:type="dxa"/>
        <w:right w:w="100.0" w:type="dxa"/>
      </w:tblCellMar>
    </w:tblPr>
  </w:style>
  <w:style w:type="table" w:styleId="ae" w:customStyle="1">
    <w:basedOn w:val="TableNormal3"/>
    <w:tblPr>
      <w:tblStyleRowBandSize w:val="1"/>
      <w:tblStyleColBandSize w:val="1"/>
      <w:tblCellMar>
        <w:top w:w="100.0" w:type="dxa"/>
        <w:left w:w="100.0" w:type="dxa"/>
        <w:bottom w:w="100.0" w:type="dxa"/>
        <w:right w:w="100.0" w:type="dxa"/>
      </w:tblCellMar>
    </w:tblPr>
  </w:style>
  <w:style w:type="table" w:styleId="af" w:customStyle="1">
    <w:basedOn w:val="TableNormal3"/>
    <w:tblPr>
      <w:tblStyleRowBandSize w:val="1"/>
      <w:tblStyleColBandSize w:val="1"/>
      <w:tblCellMar>
        <w:top w:w="100.0" w:type="dxa"/>
        <w:left w:w="100.0" w:type="dxa"/>
        <w:bottom w:w="100.0" w:type="dxa"/>
        <w:right w:w="100.0" w:type="dxa"/>
      </w:tblCellMar>
    </w:tblPr>
  </w:style>
  <w:style w:type="table" w:styleId="af0" w:customStyle="1">
    <w:basedOn w:val="TableNormal3"/>
    <w:tblPr>
      <w:tblStyleRowBandSize w:val="1"/>
      <w:tblStyleColBandSize w:val="1"/>
      <w:tblCellMar>
        <w:top w:w="100.0" w:type="dxa"/>
        <w:left w:w="100.0" w:type="dxa"/>
        <w:bottom w:w="100.0" w:type="dxa"/>
        <w:right w:w="100.0" w:type="dxa"/>
      </w:tblCellMar>
    </w:tblPr>
  </w:style>
  <w:style w:type="table" w:styleId="af1" w:customStyle="1">
    <w:basedOn w:val="TableNormal3"/>
    <w:tblPr>
      <w:tblStyleRowBandSize w:val="1"/>
      <w:tblStyleColBandSize w:val="1"/>
      <w:tblCellMar>
        <w:top w:w="100.0" w:type="dxa"/>
        <w:left w:w="100.0" w:type="dxa"/>
        <w:bottom w:w="100.0" w:type="dxa"/>
        <w:right w:w="100.0" w:type="dxa"/>
      </w:tblCellMar>
    </w:tblPr>
  </w:style>
  <w:style w:type="table" w:styleId="af2" w:customStyle="1">
    <w:basedOn w:val="TableNormal3"/>
    <w:tblPr>
      <w:tblStyleRowBandSize w:val="1"/>
      <w:tblStyleColBandSize w:val="1"/>
      <w:tblCellMar>
        <w:top w:w="100.0" w:type="dxa"/>
        <w:left w:w="100.0" w:type="dxa"/>
        <w:bottom w:w="100.0" w:type="dxa"/>
        <w:right w:w="100.0" w:type="dxa"/>
      </w:tblCellMar>
    </w:tblPr>
  </w:style>
  <w:style w:type="table" w:styleId="af3" w:customStyle="1">
    <w:basedOn w:val="TableNormal3"/>
    <w:tblPr>
      <w:tblStyleRowBandSize w:val="1"/>
      <w:tblStyleColBandSize w:val="1"/>
      <w:tblCellMar>
        <w:top w:w="100.0" w:type="dxa"/>
        <w:left w:w="100.0" w:type="dxa"/>
        <w:bottom w:w="100.0" w:type="dxa"/>
        <w:right w:w="100.0" w:type="dxa"/>
      </w:tblCellMar>
    </w:tblPr>
  </w:style>
  <w:style w:type="table" w:styleId="af4" w:customStyle="1">
    <w:basedOn w:val="TableNormal3"/>
    <w:tblPr>
      <w:tblStyleRowBandSize w:val="1"/>
      <w:tblStyleColBandSize w:val="1"/>
      <w:tblCellMar>
        <w:top w:w="100.0" w:type="dxa"/>
        <w:left w:w="100.0" w:type="dxa"/>
        <w:bottom w:w="100.0" w:type="dxa"/>
        <w:right w:w="100.0" w:type="dxa"/>
      </w:tblCellMar>
    </w:tblPr>
  </w:style>
  <w:style w:type="table" w:styleId="af5" w:customStyle="1">
    <w:basedOn w:val="TableNormal3"/>
    <w:tblPr>
      <w:tblStyleRowBandSize w:val="1"/>
      <w:tblStyleColBandSize w:val="1"/>
      <w:tblCellMar>
        <w:top w:w="100.0" w:type="dxa"/>
        <w:left w:w="100.0" w:type="dxa"/>
        <w:bottom w:w="100.0" w:type="dxa"/>
        <w:right w:w="100.0" w:type="dxa"/>
      </w:tblCellMar>
    </w:tblPr>
  </w:style>
  <w:style w:type="table" w:styleId="af6" w:customStyle="1">
    <w:basedOn w:val="TableNormal3"/>
    <w:tblPr>
      <w:tblStyleRowBandSize w:val="1"/>
      <w:tblStyleColBandSize w:val="1"/>
      <w:tblCellMar>
        <w:top w:w="100.0" w:type="dxa"/>
        <w:left w:w="100.0" w:type="dxa"/>
        <w:bottom w:w="100.0" w:type="dxa"/>
        <w:right w:w="100.0" w:type="dxa"/>
      </w:tblCellMar>
    </w:tblPr>
  </w:style>
  <w:style w:type="table" w:styleId="af7" w:customStyle="1">
    <w:basedOn w:val="TableNormal3"/>
    <w:tblPr>
      <w:tblStyleRowBandSize w:val="1"/>
      <w:tblStyleColBandSize w:val="1"/>
      <w:tblCellMar>
        <w:top w:w="100.0" w:type="dxa"/>
        <w:left w:w="100.0" w:type="dxa"/>
        <w:bottom w:w="100.0" w:type="dxa"/>
        <w:right w:w="100.0" w:type="dxa"/>
      </w:tblCellMar>
    </w:tblPr>
  </w:style>
  <w:style w:type="table" w:styleId="af8" w:customStyle="1">
    <w:basedOn w:val="TableNormal3"/>
    <w:tblPr>
      <w:tblStyleRowBandSize w:val="1"/>
      <w:tblStyleColBandSize w:val="1"/>
      <w:tblCellMar>
        <w:top w:w="100.0" w:type="dxa"/>
        <w:left w:w="100.0" w:type="dxa"/>
        <w:bottom w:w="100.0" w:type="dxa"/>
        <w:right w:w="100.0" w:type="dxa"/>
      </w:tblCellMar>
    </w:tblPr>
  </w:style>
  <w:style w:type="table" w:styleId="af9" w:customStyle="1">
    <w:basedOn w:val="TableNormal3"/>
    <w:tblPr>
      <w:tblStyleRowBandSize w:val="1"/>
      <w:tblStyleColBandSize w:val="1"/>
      <w:tblCellMar>
        <w:top w:w="100.0" w:type="dxa"/>
        <w:left w:w="100.0" w:type="dxa"/>
        <w:bottom w:w="100.0" w:type="dxa"/>
        <w:right w:w="100.0" w:type="dxa"/>
      </w:tblCellMar>
    </w:tblPr>
  </w:style>
  <w:style w:type="table" w:styleId="afa" w:customStyle="1">
    <w:basedOn w:val="TableNormal3"/>
    <w:tblPr>
      <w:tblStyleRowBandSize w:val="1"/>
      <w:tblStyleColBandSize w:val="1"/>
      <w:tblCellMar>
        <w:top w:w="100.0" w:type="dxa"/>
        <w:left w:w="100.0" w:type="dxa"/>
        <w:bottom w:w="100.0" w:type="dxa"/>
        <w:right w:w="100.0" w:type="dxa"/>
      </w:tblCellMar>
    </w:tblPr>
  </w:style>
  <w:style w:type="table" w:styleId="afb" w:customStyle="1">
    <w:basedOn w:val="TableNormal3"/>
    <w:tblPr>
      <w:tblStyleRowBandSize w:val="1"/>
      <w:tblStyleColBandSize w:val="1"/>
      <w:tblCellMar>
        <w:top w:w="100.0" w:type="dxa"/>
        <w:left w:w="100.0" w:type="dxa"/>
        <w:bottom w:w="100.0" w:type="dxa"/>
        <w:right w:w="100.0" w:type="dxa"/>
      </w:tblCellMar>
    </w:tblPr>
  </w:style>
  <w:style w:type="table" w:styleId="afc" w:customStyle="1">
    <w:basedOn w:val="TableNormal3"/>
    <w:tblPr>
      <w:tblStyleRowBandSize w:val="1"/>
      <w:tblStyleColBandSize w:val="1"/>
      <w:tblCellMar>
        <w:top w:w="100.0" w:type="dxa"/>
        <w:left w:w="100.0" w:type="dxa"/>
        <w:bottom w:w="100.0" w:type="dxa"/>
        <w:right w:w="100.0" w:type="dxa"/>
      </w:tblCellMar>
    </w:tblPr>
  </w:style>
  <w:style w:type="table" w:styleId="afd" w:customStyle="1">
    <w:basedOn w:val="TableNormal3"/>
    <w:tblPr>
      <w:tblStyleRowBandSize w:val="1"/>
      <w:tblStyleColBandSize w:val="1"/>
      <w:tblCellMar>
        <w:top w:w="100.0" w:type="dxa"/>
        <w:left w:w="100.0" w:type="dxa"/>
        <w:bottom w:w="100.0" w:type="dxa"/>
        <w:right w:w="100.0" w:type="dxa"/>
      </w:tblCellMar>
    </w:tblPr>
  </w:style>
  <w:style w:type="table" w:styleId="afe" w:customStyle="1">
    <w:basedOn w:val="TableNormal3"/>
    <w:tblPr>
      <w:tblStyleRowBandSize w:val="1"/>
      <w:tblStyleColBandSize w:val="1"/>
      <w:tblCellMar>
        <w:top w:w="100.0" w:type="dxa"/>
        <w:left w:w="100.0" w:type="dxa"/>
        <w:bottom w:w="100.0" w:type="dxa"/>
        <w:right w:w="100.0" w:type="dxa"/>
      </w:tblCellMar>
    </w:tblPr>
  </w:style>
  <w:style w:type="table" w:styleId="aff" w:customStyle="1">
    <w:basedOn w:val="TableNormal3"/>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character" w:styleId="TtuloCar" w:customStyle="1">
    <w:name w:val="Título Car"/>
    <w:basedOn w:val="Fuentedeprrafopredeter"/>
    <w:link w:val="Ttulo"/>
    <w:uiPriority w:val="10"/>
    <w:rsid w:val="004C62CC"/>
    <w:rPr>
      <w:sz w:val="52"/>
      <w:szCs w:val="52"/>
    </w:rPr>
  </w:style>
  <w:style w:type="character" w:styleId="Hipervnculo">
    <w:name w:val="Hyperlink"/>
    <w:basedOn w:val="Fuentedeprrafopredeter"/>
    <w:uiPriority w:val="99"/>
    <w:unhideWhenUsed w:val="1"/>
    <w:rsid w:val="001A2BD8"/>
    <w:rPr>
      <w:color w:val="0000ff" w:themeColor="hyperlink"/>
      <w:u w:val="single"/>
    </w:rPr>
  </w:style>
  <w:style w:type="character" w:styleId="Mencinsinresolver1" w:customStyle="1">
    <w:name w:val="Mención sin resolver1"/>
    <w:basedOn w:val="Fuentedeprrafopredeter"/>
    <w:uiPriority w:val="99"/>
    <w:semiHidden w:val="1"/>
    <w:unhideWhenUsed w:val="1"/>
    <w:rsid w:val="001A2BD8"/>
    <w:rPr>
      <w:color w:val="605e5c"/>
      <w:shd w:color="auto" w:fill="e1dfdd" w:val="clear"/>
    </w:rPr>
  </w:style>
  <w:style w:type="paragraph" w:styleId="NormalWeb">
    <w:name w:val="Normal (Web)"/>
    <w:basedOn w:val="Normal"/>
    <w:uiPriority w:val="99"/>
    <w:semiHidden w:val="1"/>
    <w:unhideWhenUsed w:val="1"/>
    <w:rsid w:val="00686E1E"/>
    <w:pPr>
      <w:spacing w:after="100" w:afterAutospacing="1" w:before="100" w:beforeAutospacing="1" w:line="240" w:lineRule="auto"/>
    </w:pPr>
    <w:rPr>
      <w:rFonts w:ascii="Times New Roman" w:cs="Times New Roman" w:eastAsia="Times New Roman" w:hAnsi="Times New Roman"/>
      <w:sz w:val="24"/>
      <w:szCs w:val="24"/>
      <w:lang w:val="es-CO"/>
    </w:rPr>
  </w:style>
  <w:style w:type="table" w:styleId="Tablaconcuadrcula1clara-nfasis1">
    <w:name w:val="Grid Table 1 Light Accent 1"/>
    <w:basedOn w:val="Tablanormal"/>
    <w:uiPriority w:val="46"/>
    <w:rsid w:val="008F727F"/>
    <w:pPr>
      <w:spacing w:line="240" w:lineRule="auto"/>
    </w:pPr>
    <w:tblPr>
      <w:tblStyleRowBandSize w:val="1"/>
      <w:tblStyleColBandSize w:val="1"/>
      <w:tblBorders>
        <w:top w:color="b8cce4" w:space="0" w:sz="4" w:themeColor="accent1" w:themeTint="000066" w:val="single"/>
        <w:left w:color="b8cce4" w:space="0" w:sz="4" w:themeColor="accent1" w:themeTint="000066" w:val="single"/>
        <w:bottom w:color="b8cce4" w:space="0" w:sz="4" w:themeColor="accent1" w:themeTint="000066" w:val="single"/>
        <w:right w:color="b8cce4" w:space="0" w:sz="4" w:themeColor="accent1" w:themeTint="000066" w:val="single"/>
        <w:insideH w:color="b8cce4" w:space="0" w:sz="4" w:themeColor="accent1" w:themeTint="000066" w:val="single"/>
        <w:insideV w:color="b8cce4" w:space="0" w:sz="4" w:themeColor="accent1" w:themeTint="000066" w:val="single"/>
      </w:tblBorders>
    </w:tblPr>
    <w:tblStylePr w:type="firstRow">
      <w:rPr>
        <w:b w:val="1"/>
        <w:bCs w:val="1"/>
      </w:rPr>
      <w:tblPr/>
      <w:tcPr>
        <w:tcBorders>
          <w:bottom w:color="95b3d7" w:space="0" w:sz="12" w:themeColor="accent1" w:themeTint="000099" w:val="single"/>
        </w:tcBorders>
      </w:tcPr>
    </w:tblStylePr>
    <w:tblStylePr w:type="lastRow">
      <w:rPr>
        <w:b w:val="1"/>
        <w:bCs w:val="1"/>
      </w:rPr>
      <w:tblPr/>
      <w:tcPr>
        <w:tcBorders>
          <w:top w:color="95b3d7" w:space="0" w:sz="2" w:themeColor="accent1" w:themeTint="000099" w:val="double"/>
        </w:tcBorders>
      </w:tcPr>
    </w:tblStylePr>
    <w:tblStylePr w:type="firstCol">
      <w:rPr>
        <w:b w:val="1"/>
        <w:bCs w:val="1"/>
      </w:rPr>
    </w:tblStylePr>
    <w:tblStylePr w:type="lastCol">
      <w:rPr>
        <w:b w:val="1"/>
        <w:bCs w:val="1"/>
      </w:rPr>
    </w:tblStylePr>
  </w:style>
  <w:style w:type="paragraph" w:styleId="Descripcin">
    <w:name w:val="caption"/>
    <w:basedOn w:val="Normal"/>
    <w:next w:val="Normal"/>
    <w:uiPriority w:val="35"/>
    <w:unhideWhenUsed w:val="1"/>
    <w:qFormat w:val="1"/>
    <w:rsid w:val="008F727F"/>
    <w:pPr>
      <w:spacing w:after="200" w:line="240" w:lineRule="auto"/>
    </w:pPr>
    <w:rPr>
      <w:i w:val="1"/>
      <w:iCs w:val="1"/>
      <w:color w:val="1f497d" w:themeColor="text2"/>
      <w:sz w:val="18"/>
      <w:szCs w:val="18"/>
    </w:rPr>
  </w:style>
  <w:style w:type="character" w:styleId="Hipervnculovisitado">
    <w:name w:val="FollowedHyperlink"/>
    <w:basedOn w:val="Fuentedeprrafopredeter"/>
    <w:uiPriority w:val="99"/>
    <w:semiHidden w:val="1"/>
    <w:unhideWhenUsed w:val="1"/>
    <w:rsid w:val="00DA0469"/>
    <w:rPr>
      <w:color w:val="800080" w:themeColor="followedHyperlink"/>
      <w:u w:val="single"/>
    </w:rPr>
  </w:style>
  <w:style w:type="table" w:styleId="aff0" w:customStyle="1">
    <w:basedOn w:val="TableNormal3"/>
    <w:tblPr>
      <w:tblStyleRowBandSize w:val="1"/>
      <w:tblStyleColBandSize w:val="1"/>
      <w:tblCellMar>
        <w:left w:w="115.0" w:type="dxa"/>
        <w:right w:w="115.0" w:type="dxa"/>
      </w:tblCellMar>
    </w:tblPr>
  </w:style>
  <w:style w:type="table" w:styleId="aff1" w:customStyle="1">
    <w:basedOn w:val="TableNormal3"/>
    <w:tblPr>
      <w:tblStyleRowBandSize w:val="1"/>
      <w:tblStyleColBandSize w:val="1"/>
      <w:tblCellMar>
        <w:left w:w="115.0" w:type="dxa"/>
        <w:right w:w="115.0" w:type="dxa"/>
      </w:tblCellMar>
    </w:tblPr>
  </w:style>
  <w:style w:type="table" w:styleId="aff2" w:customStyle="1">
    <w:basedOn w:val="TableNormal3"/>
    <w:tblPr>
      <w:tblStyleRowBandSize w:val="1"/>
      <w:tblStyleColBandSize w:val="1"/>
      <w:tblCellMar>
        <w:left w:w="115.0" w:type="dxa"/>
        <w:right w:w="115.0" w:type="dxa"/>
      </w:tblCellMar>
    </w:tblPr>
  </w:style>
  <w:style w:type="table" w:styleId="aff3" w:customStyle="1">
    <w:basedOn w:val="TableNormal3"/>
    <w:tblPr>
      <w:tblStyleRowBandSize w:val="1"/>
      <w:tblStyleColBandSize w:val="1"/>
      <w:tblCellMar>
        <w:left w:w="115.0" w:type="dxa"/>
        <w:right w:w="115.0" w:type="dxa"/>
      </w:tblCellMar>
    </w:tblPr>
  </w:style>
  <w:style w:type="table" w:styleId="aff4" w:customStyle="1">
    <w:basedOn w:val="TableNormal3"/>
    <w:pPr>
      <w:spacing w:line="240" w:lineRule="auto"/>
    </w:pPr>
    <w:tblPr>
      <w:tblStyleRowBandSize w:val="1"/>
      <w:tblStyleColBandSize w:val="1"/>
      <w:tblCellMar>
        <w:left w:w="108.0" w:type="dxa"/>
        <w:right w:w="108.0" w:type="dxa"/>
      </w:tblCellMar>
    </w:tblPr>
  </w:style>
  <w:style w:type="table" w:styleId="aff5" w:customStyle="1">
    <w:basedOn w:val="TableNormal3"/>
    <w:pPr>
      <w:spacing w:line="240" w:lineRule="auto"/>
    </w:pPr>
    <w:tblPr>
      <w:tblStyleRowBandSize w:val="1"/>
      <w:tblStyleColBandSize w:val="1"/>
      <w:tblCellMar>
        <w:left w:w="108.0" w:type="dxa"/>
        <w:right w:w="108.0" w:type="dxa"/>
      </w:tblCellMar>
    </w:tblPr>
  </w:style>
  <w:style w:type="table" w:styleId="aff6" w:customStyle="1">
    <w:basedOn w:val="TableNormal3"/>
    <w:pPr>
      <w:spacing w:line="240" w:lineRule="auto"/>
    </w:pPr>
    <w:tblPr>
      <w:tblStyleRowBandSize w:val="1"/>
      <w:tblStyleColBandSize w:val="1"/>
      <w:tblCellMar>
        <w:left w:w="108.0" w:type="dxa"/>
        <w:right w:w="108.0" w:type="dxa"/>
      </w:tblCellMar>
    </w:tblPr>
  </w:style>
  <w:style w:type="table" w:styleId="aff7" w:customStyle="1">
    <w:basedOn w:val="TableNormal3"/>
    <w:pPr>
      <w:spacing w:line="240" w:lineRule="auto"/>
    </w:pPr>
    <w:tblPr>
      <w:tblStyleRowBandSize w:val="1"/>
      <w:tblStyleColBandSize w:val="1"/>
      <w:tblCellMar>
        <w:left w:w="108.0" w:type="dxa"/>
        <w:right w:w="108.0" w:type="dxa"/>
      </w:tblCellMar>
    </w:tblPr>
  </w:style>
  <w:style w:type="table" w:styleId="aff8" w:customStyle="1">
    <w:basedOn w:val="TableNormal3"/>
    <w:tblPr>
      <w:tblStyleRowBandSize w:val="1"/>
      <w:tblStyleColBandSize w:val="1"/>
      <w:tblCellMar>
        <w:top w:w="100.0" w:type="dxa"/>
        <w:left w:w="100.0" w:type="dxa"/>
        <w:bottom w:w="100.0" w:type="dxa"/>
        <w:right w:w="100.0" w:type="dxa"/>
      </w:tblCellMar>
    </w:tblPr>
  </w:style>
  <w:style w:type="table" w:styleId="aff9" w:customStyle="1">
    <w:basedOn w:val="TableNormal3"/>
    <w:pPr>
      <w:spacing w:line="240" w:lineRule="auto"/>
    </w:pPr>
    <w:tblPr>
      <w:tblStyleRowBandSize w:val="1"/>
      <w:tblStyleColBandSize w:val="1"/>
      <w:tblCellMar>
        <w:left w:w="108.0" w:type="dxa"/>
        <w:right w:w="108.0" w:type="dxa"/>
      </w:tblCellMar>
    </w:tblPr>
    <w:tblStylePr w:type="firstRow">
      <w:rPr>
        <w:b w:val="1"/>
      </w:rPr>
      <w:tblPr/>
      <w:tcPr>
        <w:tcBorders>
          <w:bottom w:color="95b3d7" w:space="0" w:sz="12" w:val="single"/>
        </w:tcBorders>
      </w:tcPr>
    </w:tblStylePr>
    <w:tblStylePr w:type="lastRow">
      <w:rPr>
        <w:b w:val="1"/>
      </w:rPr>
      <w:tblPr/>
      <w:tcPr>
        <w:tcBorders>
          <w:top w:color="95b3d7" w:space="0" w:sz="4" w:val="single"/>
        </w:tcBorders>
      </w:tcPr>
    </w:tblStylePr>
    <w:tblStylePr w:type="firstCol">
      <w:rPr>
        <w:b w:val="1"/>
      </w:rPr>
    </w:tblStylePr>
    <w:tblStylePr w:type="lastCol">
      <w:rPr>
        <w:b w:val="1"/>
      </w:rPr>
    </w:tblStylePr>
  </w:style>
  <w:style w:type="table" w:styleId="affa" w:customStyle="1">
    <w:basedOn w:val="TableNormal3"/>
    <w:tblPr>
      <w:tblStyleRowBandSize w:val="1"/>
      <w:tblStyleColBandSize w:val="1"/>
      <w:tblCellMar>
        <w:left w:w="115.0" w:type="dxa"/>
        <w:right w:w="115.0" w:type="dxa"/>
      </w:tblCellMar>
    </w:tblPr>
  </w:style>
  <w:style w:type="table" w:styleId="affb" w:customStyle="1">
    <w:basedOn w:val="TableNormal3"/>
    <w:tblPr>
      <w:tblStyleRowBandSize w:val="1"/>
      <w:tblStyleColBandSize w:val="1"/>
      <w:tblCellMar>
        <w:left w:w="115.0" w:type="dxa"/>
        <w:right w:w="115.0" w:type="dxa"/>
      </w:tblCellMar>
    </w:tblPr>
  </w:style>
  <w:style w:type="table" w:styleId="affc" w:customStyle="1">
    <w:basedOn w:val="TableNormal3"/>
    <w:tblPr>
      <w:tblStyleRowBandSize w:val="1"/>
      <w:tblStyleColBandSize w:val="1"/>
      <w:tblCellMar>
        <w:left w:w="115.0" w:type="dxa"/>
        <w:right w:w="115.0" w:type="dxa"/>
      </w:tblCellMar>
    </w:tblPr>
  </w:style>
  <w:style w:type="table" w:styleId="affd" w:customStyle="1">
    <w:basedOn w:val="TableNormal3"/>
    <w:pPr>
      <w:spacing w:line="240" w:lineRule="auto"/>
    </w:pPr>
    <w:tblPr>
      <w:tblStyleRowBandSize w:val="1"/>
      <w:tblStyleColBandSize w:val="1"/>
      <w:tblCellMar>
        <w:left w:w="28.0" w:type="dxa"/>
      </w:tblCellMar>
    </w:tblPr>
  </w:style>
  <w:style w:type="table" w:styleId="affe" w:customStyle="1">
    <w:basedOn w:val="TableNormal3"/>
    <w:tblPr>
      <w:tblStyleRowBandSize w:val="1"/>
      <w:tblStyleColBandSize w:val="1"/>
      <w:tblCellMar>
        <w:left w:w="115.0" w:type="dxa"/>
        <w:right w:w="115.0" w:type="dxa"/>
      </w:tblCellMar>
    </w:tblPr>
  </w:style>
  <w:style w:type="table" w:styleId="afff" w:customStyle="1">
    <w:basedOn w:val="TableNormal3"/>
    <w:tblPr>
      <w:tblStyleRowBandSize w:val="1"/>
      <w:tblStyleColBandSize w:val="1"/>
      <w:tblCellMar>
        <w:left w:w="115.0" w:type="dxa"/>
        <w:right w:w="115.0" w:type="dxa"/>
      </w:tblCellMar>
    </w:tblPr>
  </w:style>
  <w:style w:type="table" w:styleId="afff0" w:customStyle="1">
    <w:basedOn w:val="TableNormal3"/>
    <w:tblPr>
      <w:tblStyleRowBandSize w:val="1"/>
      <w:tblStyleColBandSize w:val="1"/>
      <w:tblCellMar>
        <w:left w:w="115.0" w:type="dxa"/>
        <w:right w:w="115.0" w:type="dxa"/>
      </w:tblCellMar>
    </w:tblPr>
  </w:style>
  <w:style w:type="table" w:styleId="afff1" w:customStyle="1">
    <w:basedOn w:val="TableNormal3"/>
    <w:pPr>
      <w:spacing w:line="240" w:lineRule="auto"/>
    </w:pPr>
    <w:tblPr>
      <w:tblStyleRowBandSize w:val="1"/>
      <w:tblStyleColBandSize w:val="1"/>
      <w:tblCellMar>
        <w:left w:w="108.0" w:type="dxa"/>
        <w:right w:w="108.0" w:type="dxa"/>
      </w:tblCellMar>
    </w:tblPr>
  </w:style>
  <w:style w:type="table" w:styleId="afff2" w:customStyle="1">
    <w:basedOn w:val="TableNormal3"/>
    <w:tblPr>
      <w:tblStyleRowBandSize w:val="1"/>
      <w:tblStyleColBandSize w:val="1"/>
      <w:tblCellMar>
        <w:top w:w="100.0" w:type="dxa"/>
        <w:left w:w="100.0" w:type="dxa"/>
        <w:bottom w:w="100.0" w:type="dxa"/>
        <w:right w:w="100.0" w:type="dxa"/>
      </w:tblCellMar>
    </w:tblPr>
  </w:style>
  <w:style w:type="table" w:styleId="afff3" w:customStyle="1">
    <w:basedOn w:val="TableNormal3"/>
    <w:tblPr>
      <w:tblStyleRowBandSize w:val="1"/>
      <w:tblStyleColBandSize w:val="1"/>
      <w:tblCellMar>
        <w:left w:w="115.0" w:type="dxa"/>
        <w:right w:w="115.0" w:type="dxa"/>
      </w:tblCellMar>
    </w:tblPr>
  </w:style>
  <w:style w:type="table" w:styleId="afff4" w:customStyle="1">
    <w:basedOn w:val="TableNormal3"/>
    <w:pPr>
      <w:spacing w:line="240" w:lineRule="auto"/>
    </w:pPr>
    <w:tblPr>
      <w:tblStyleRowBandSize w:val="1"/>
      <w:tblStyleColBandSize w:val="1"/>
      <w:tblCellMar>
        <w:left w:w="108.0" w:type="dxa"/>
        <w:right w:w="108.0" w:type="dxa"/>
      </w:tblCellMar>
    </w:tblPr>
  </w:style>
  <w:style w:type="table" w:styleId="afff5" w:customStyle="1">
    <w:basedOn w:val="TableNormal3"/>
    <w:tblPr>
      <w:tblStyleRowBandSize w:val="1"/>
      <w:tblStyleColBandSize w:val="1"/>
      <w:tblCellMar>
        <w:left w:w="115.0" w:type="dxa"/>
        <w:right w:w="115.0" w:type="dxa"/>
      </w:tblCellMar>
    </w:tblPr>
  </w:style>
  <w:style w:type="table" w:styleId="afff6" w:customStyle="1">
    <w:basedOn w:val="TableNormal3"/>
    <w:tblPr>
      <w:tblStyleRowBandSize w:val="1"/>
      <w:tblStyleColBandSize w:val="1"/>
      <w:tblCellMar>
        <w:top w:w="100.0" w:type="dxa"/>
        <w:left w:w="100.0" w:type="dxa"/>
        <w:bottom w:w="100.0" w:type="dxa"/>
        <w:right w:w="100.0" w:type="dxa"/>
      </w:tblCellMar>
    </w:tblPr>
  </w:style>
  <w:style w:type="table" w:styleId="afff7" w:customStyle="1">
    <w:basedOn w:val="TableNormal3"/>
    <w:pPr>
      <w:spacing w:line="240" w:lineRule="auto"/>
    </w:pPr>
    <w:tblPr>
      <w:tblStyleRowBandSize w:val="1"/>
      <w:tblStyleColBandSize w:val="1"/>
      <w:tblCellMar>
        <w:left w:w="108.0" w:type="dxa"/>
        <w:right w:w="108.0" w:type="dxa"/>
      </w:tblCellMar>
    </w:tblPr>
  </w:style>
  <w:style w:type="table" w:styleId="afff8" w:customStyle="1">
    <w:basedOn w:val="TableNormal3"/>
    <w:tblPr>
      <w:tblStyleRowBandSize w:val="1"/>
      <w:tblStyleColBandSize w:val="1"/>
      <w:tblCellMar>
        <w:left w:w="115.0" w:type="dxa"/>
        <w:right w:w="115.0" w:type="dxa"/>
      </w:tblCellMar>
    </w:tblPr>
  </w:style>
  <w:style w:type="table" w:styleId="afff9" w:customStyle="1">
    <w:basedOn w:val="TableNormal3"/>
    <w:tblPr>
      <w:tblStyleRowBandSize w:val="1"/>
      <w:tblStyleColBandSize w:val="1"/>
      <w:tblCellMar>
        <w:top w:w="100.0" w:type="dxa"/>
        <w:left w:w="100.0" w:type="dxa"/>
        <w:bottom w:w="100.0" w:type="dxa"/>
        <w:right w:w="100.0" w:type="dxa"/>
      </w:tblCellMar>
    </w:tblPr>
  </w:style>
  <w:style w:type="table" w:styleId="afffa" w:customStyle="1">
    <w:basedOn w:val="TableNormal3"/>
    <w:pPr>
      <w:spacing w:line="240" w:lineRule="auto"/>
    </w:pPr>
    <w:tblPr>
      <w:tblStyleRowBandSize w:val="1"/>
      <w:tblStyleColBandSize w:val="1"/>
      <w:tblCellMar>
        <w:left w:w="108.0" w:type="dxa"/>
        <w:right w:w="108.0" w:type="dxa"/>
      </w:tblCellMar>
    </w:tblPr>
  </w:style>
  <w:style w:type="table" w:styleId="afffb" w:customStyle="1">
    <w:basedOn w:val="TableNormal3"/>
    <w:tblPr>
      <w:tblStyleRowBandSize w:val="1"/>
      <w:tblStyleColBandSize w:val="1"/>
      <w:tblCellMar>
        <w:top w:w="100.0" w:type="dxa"/>
        <w:left w:w="100.0" w:type="dxa"/>
        <w:bottom w:w="100.0" w:type="dxa"/>
        <w:right w:w="100.0" w:type="dxa"/>
      </w:tblCellMar>
    </w:tblPr>
  </w:style>
  <w:style w:type="table" w:styleId="afffc" w:customStyle="1">
    <w:basedOn w:val="TableNormal3"/>
    <w:pPr>
      <w:spacing w:line="240" w:lineRule="auto"/>
    </w:pPr>
    <w:tblPr>
      <w:tblStyleRowBandSize w:val="1"/>
      <w:tblStyleColBandSize w:val="1"/>
      <w:tblCellMar>
        <w:left w:w="108.0" w:type="dxa"/>
        <w:right w:w="108.0" w:type="dxa"/>
      </w:tblCellMar>
    </w:tblPr>
  </w:style>
  <w:style w:type="table" w:styleId="afffd" w:customStyle="1">
    <w:basedOn w:val="TableNormal3"/>
    <w:pPr>
      <w:spacing w:line="240" w:lineRule="auto"/>
    </w:pPr>
    <w:tblPr>
      <w:tblStyleRowBandSize w:val="1"/>
      <w:tblStyleColBandSize w:val="1"/>
      <w:tblCellMar>
        <w:left w:w="108.0" w:type="dxa"/>
        <w:right w:w="108.0" w:type="dxa"/>
      </w:tblCellMar>
    </w:tblPr>
  </w:style>
  <w:style w:type="table" w:styleId="afffe" w:customStyle="1">
    <w:basedOn w:val="TableNormal3"/>
    <w:tblPr>
      <w:tblStyleRowBandSize w:val="1"/>
      <w:tblStyleColBandSize w:val="1"/>
      <w:tblCellMar>
        <w:left w:w="115.0" w:type="dxa"/>
        <w:right w:w="115.0" w:type="dxa"/>
      </w:tblCellMar>
    </w:tblPr>
  </w:style>
  <w:style w:type="table" w:styleId="affff" w:customStyle="1">
    <w:basedOn w:val="TableNormal3"/>
    <w:pPr>
      <w:spacing w:line="240" w:lineRule="auto"/>
    </w:pPr>
    <w:tblPr>
      <w:tblStyleRowBandSize w:val="1"/>
      <w:tblStyleColBandSize w:val="1"/>
      <w:tblCellMar>
        <w:left w:w="108.0" w:type="dxa"/>
        <w:right w:w="108.0" w:type="dxa"/>
      </w:tblCellMar>
    </w:tblPr>
  </w:style>
  <w:style w:type="table" w:styleId="affff0" w:customStyle="1">
    <w:basedOn w:val="TableNormal3"/>
    <w:pPr>
      <w:spacing w:line="240" w:lineRule="auto"/>
    </w:pPr>
    <w:tblPr>
      <w:tblStyleRowBandSize w:val="1"/>
      <w:tblStyleColBandSize w:val="1"/>
      <w:tblCellMar>
        <w:left w:w="108.0" w:type="dxa"/>
        <w:right w:w="108.0" w:type="dxa"/>
      </w:tblCellMar>
    </w:tblPr>
  </w:style>
  <w:style w:type="table" w:styleId="affff1" w:customStyle="1">
    <w:basedOn w:val="TableNormal3"/>
    <w:tblPr>
      <w:tblStyleRowBandSize w:val="1"/>
      <w:tblStyleColBandSize w:val="1"/>
      <w:tblCellMar>
        <w:top w:w="100.0" w:type="dxa"/>
        <w:left w:w="100.0" w:type="dxa"/>
        <w:bottom w:w="100.0" w:type="dxa"/>
        <w:right w:w="100.0" w:type="dxa"/>
      </w:tblCellMar>
    </w:tblPr>
  </w:style>
  <w:style w:type="table" w:styleId="affff2" w:customStyle="1">
    <w:basedOn w:val="TableNormal3"/>
    <w:tblPr>
      <w:tblStyleRowBandSize w:val="1"/>
      <w:tblStyleColBandSize w:val="1"/>
      <w:tblCellMar>
        <w:top w:w="100.0" w:type="dxa"/>
        <w:left w:w="100.0" w:type="dxa"/>
        <w:bottom w:w="100.0" w:type="dxa"/>
        <w:right w:w="100.0" w:type="dxa"/>
      </w:tblCellMar>
    </w:tblPr>
  </w:style>
  <w:style w:type="table" w:styleId="affff3" w:customStyle="1">
    <w:basedOn w:val="TableNormal3"/>
    <w:pPr>
      <w:spacing w:line="240" w:lineRule="auto"/>
    </w:pPr>
    <w:tblPr>
      <w:tblStyleRowBandSize w:val="1"/>
      <w:tblStyleColBandSize w:val="1"/>
      <w:tblCellMar>
        <w:left w:w="108.0" w:type="dxa"/>
        <w:right w:w="108.0" w:type="dxa"/>
      </w:tblCellMar>
    </w:tblPr>
  </w:style>
  <w:style w:type="table" w:styleId="affff4" w:customStyle="1">
    <w:basedOn w:val="TableNormal3"/>
    <w:tblPr>
      <w:tblStyleRowBandSize w:val="1"/>
      <w:tblStyleColBandSize w:val="1"/>
      <w:tblCellMar>
        <w:top w:w="100.0" w:type="dxa"/>
        <w:left w:w="100.0" w:type="dxa"/>
        <w:bottom w:w="100.0" w:type="dxa"/>
        <w:right w:w="100.0" w:type="dxa"/>
      </w:tblCellMar>
    </w:tblPr>
  </w:style>
  <w:style w:type="table" w:styleId="affff5" w:customStyle="1">
    <w:basedOn w:val="TableNormal3"/>
    <w:tblPr>
      <w:tblStyleRowBandSize w:val="1"/>
      <w:tblStyleColBandSize w:val="1"/>
      <w:tblCellMar>
        <w:top w:w="100.0" w:type="dxa"/>
        <w:left w:w="100.0" w:type="dxa"/>
        <w:bottom w:w="100.0" w:type="dxa"/>
        <w:right w:w="100.0" w:type="dxa"/>
      </w:tblCellMar>
    </w:tblPr>
  </w:style>
  <w:style w:type="table" w:styleId="affff6" w:customStyle="1">
    <w:basedOn w:val="TableNormal3"/>
    <w:tblPr>
      <w:tblStyleRowBandSize w:val="1"/>
      <w:tblStyleColBandSize w:val="1"/>
      <w:tblCellMar>
        <w:top w:w="100.0" w:type="dxa"/>
        <w:left w:w="100.0" w:type="dxa"/>
        <w:bottom w:w="100.0" w:type="dxa"/>
        <w:right w:w="100.0" w:type="dxa"/>
      </w:tblCellMar>
    </w:tblPr>
  </w:style>
  <w:style w:type="paragraph" w:styleId="Revisin">
    <w:name w:val="Revision"/>
    <w:hidden w:val="1"/>
    <w:uiPriority w:val="99"/>
    <w:semiHidden w:val="1"/>
    <w:rsid w:val="009713EB"/>
    <w:pPr>
      <w:spacing w:line="240" w:lineRule="auto"/>
    </w:pPr>
  </w:style>
  <w:style w:type="table" w:styleId="a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2"/>
    <w:pPr>
      <w:spacing w:line="240" w:lineRule="auto"/>
    </w:pPr>
    <w:tblPr>
      <w:tblStyleRowBandSize w:val="1"/>
      <w:tblStyleColBandSize w:val="1"/>
      <w:tblCellMar>
        <w:top w:w="100.0" w:type="dxa"/>
        <w:left w:w="100.0" w:type="dxa"/>
        <w:bottom w:w="100.0" w:type="dxa"/>
        <w:right w:w="100.0" w:type="dxa"/>
      </w:tblCellMar>
    </w:tblPr>
    <w:tblStylePr w:type="firstRow">
      <w:rPr>
        <w:b w:val="1"/>
      </w:rPr>
      <w:tblPr/>
      <w:tcPr>
        <w:tcBorders>
          <w:bottom w:color="95b3d7" w:space="0" w:sz="12" w:val="single"/>
        </w:tcBorders>
      </w:tcPr>
    </w:tblStylePr>
    <w:tblStylePr w:type="lastRow">
      <w:rPr>
        <w:b w:val="1"/>
      </w:rPr>
      <w:tblPr/>
      <w:tcPr>
        <w:tcBorders>
          <w:top w:color="95b3d7" w:space="0" w:sz="4" w:val="single"/>
        </w:tcBorders>
      </w:tcPr>
    </w:tblStylePr>
    <w:tblStylePr w:type="firstCol">
      <w:rPr>
        <w:b w:val="1"/>
      </w:rPr>
    </w:tblStylePr>
    <w:tblStylePr w:type="lastCol">
      <w:rPr>
        <w:b w:val="1"/>
      </w:rPr>
    </w:tblStylePr>
  </w:style>
  <w:style w:type="table" w:styleId="aff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1"/>
    <w:pPr>
      <w:spacing w:line="240" w:lineRule="auto"/>
    </w:pPr>
    <w:tblPr>
      <w:tblStyleRowBandSize w:val="1"/>
      <w:tblStyleColBandSize w:val="1"/>
      <w:tblCellMar>
        <w:top w:w="100.0" w:type="dxa"/>
        <w:left w:w="100.0" w:type="dxa"/>
        <w:bottom w:w="100.0" w:type="dxa"/>
        <w:right w:w="100.0" w:type="dxa"/>
      </w:tblCellMar>
    </w:tblPr>
    <w:tblStylePr w:type="firstRow">
      <w:rPr>
        <w:b w:val="1"/>
      </w:rPr>
      <w:tblPr/>
      <w:tcPr>
        <w:tcBorders>
          <w:bottom w:color="95b3d7" w:space="0" w:sz="12" w:val="single"/>
        </w:tcBorders>
      </w:tcPr>
    </w:tblStylePr>
    <w:tblStylePr w:type="lastRow">
      <w:rPr>
        <w:b w:val="1"/>
      </w:rPr>
      <w:tblPr/>
      <w:tcPr>
        <w:tcBorders>
          <w:top w:color="95b3d7" w:space="0" w:sz="4" w:val="single"/>
        </w:tcBorders>
      </w:tcPr>
    </w:tblStylePr>
    <w:tblStylePr w:type="firstCol">
      <w:rPr>
        <w:b w:val="1"/>
      </w:rPr>
    </w:tblStylePr>
    <w:tblStylePr w:type="lastCol">
      <w:rPr>
        <w:b w:val="1"/>
      </w:rPr>
    </w:tblStylePr>
  </w:style>
  <w:style w:type="table" w:styleId="a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c" w:customStyle="1">
    <w:basedOn w:val="TableNormal0"/>
    <w:pPr>
      <w:spacing w:line="240" w:lineRule="auto"/>
    </w:pPr>
    <w:tblPr>
      <w:tblStyleRowBandSize w:val="1"/>
      <w:tblStyleColBandSize w:val="1"/>
      <w:tblCellMar>
        <w:top w:w="100.0" w:type="dxa"/>
        <w:left w:w="100.0" w:type="dxa"/>
        <w:bottom w:w="100.0" w:type="dxa"/>
        <w:right w:w="100.0" w:type="dxa"/>
      </w:tblCellMar>
    </w:tblPr>
    <w:tblStylePr w:type="firstRow">
      <w:rPr>
        <w:b w:val="1"/>
      </w:rPr>
      <w:tblPr/>
      <w:tcPr>
        <w:tcBorders>
          <w:bottom w:color="95b3d7" w:space="0" w:sz="12" w:val="single"/>
        </w:tcBorders>
      </w:tcPr>
    </w:tblStylePr>
    <w:tblStylePr w:type="lastRow">
      <w:rPr>
        <w:b w:val="1"/>
      </w:rPr>
      <w:tblPr/>
      <w:tcPr>
        <w:tcBorders>
          <w:top w:color="95b3d7" w:space="0" w:sz="4" w:val="single"/>
        </w:tcBorders>
      </w:tcPr>
    </w:tblStylePr>
    <w:tblStylePr w:type="firstCol">
      <w:rPr>
        <w:b w:val="1"/>
      </w:rPr>
    </w:tblStylePr>
    <w:tblStylePr w:type="lastCol">
      <w:rPr>
        <w:b w:val="1"/>
      </w:rPr>
    </w:tblStylePr>
  </w:style>
  <w:style w:type="table" w:styleId="afff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character" w:styleId="Ttulo7Car" w:customStyle="1">
    <w:name w:val="Título 7 Car"/>
    <w:basedOn w:val="Fuentedeprrafopredeter"/>
    <w:link w:val="Ttulo7"/>
    <w:uiPriority w:val="9"/>
    <w:semiHidden w:val="1"/>
    <w:rsid w:val="00107696"/>
    <w:rPr>
      <w:rFonts w:asciiTheme="majorHAnsi" w:cstheme="majorBidi" w:eastAsiaTheme="majorEastAsia" w:hAnsiTheme="majorHAnsi"/>
      <w:i w:val="1"/>
      <w:iCs w:val="1"/>
      <w:color w:val="243f60" w:themeColor="accent1" w:themeShade="00007F"/>
    </w:rPr>
  </w:style>
  <w:style w:type="character" w:styleId="Ttulo8Car" w:customStyle="1">
    <w:name w:val="Título 8 Car"/>
    <w:basedOn w:val="Fuentedeprrafopredeter"/>
    <w:link w:val="Ttulo8"/>
    <w:uiPriority w:val="9"/>
    <w:semiHidden w:val="1"/>
    <w:rsid w:val="00107696"/>
    <w:rPr>
      <w:rFonts w:asciiTheme="majorHAnsi" w:cstheme="majorBidi" w:eastAsiaTheme="majorEastAsia" w:hAnsiTheme="majorHAnsi"/>
      <w:color w:val="272727" w:themeColor="text1" w:themeTint="0000D8"/>
      <w:sz w:val="21"/>
      <w:szCs w:val="21"/>
    </w:rPr>
  </w:style>
  <w:style w:type="character" w:styleId="Ttulo9Car" w:customStyle="1">
    <w:name w:val="Título 9 Car"/>
    <w:basedOn w:val="Fuentedeprrafopredeter"/>
    <w:link w:val="Ttulo9"/>
    <w:uiPriority w:val="9"/>
    <w:semiHidden w:val="1"/>
    <w:rsid w:val="00107696"/>
    <w:rPr>
      <w:rFonts w:asciiTheme="majorHAnsi" w:cstheme="majorBidi" w:eastAsiaTheme="majorEastAsia" w:hAnsiTheme="majorHAnsi"/>
      <w:i w:val="1"/>
      <w:iCs w:val="1"/>
      <w:color w:val="272727" w:themeColor="text1" w:themeTint="0000D8"/>
      <w:sz w:val="21"/>
      <w:szCs w:val="21"/>
    </w:rPr>
  </w:style>
  <w:style w:type="paragraph" w:styleId="TDC2">
    <w:name w:val="toc 2"/>
    <w:basedOn w:val="Normal"/>
    <w:next w:val="Normal"/>
    <w:autoRedefine w:val="1"/>
    <w:uiPriority w:val="39"/>
    <w:unhideWhenUsed w:val="1"/>
    <w:rsid w:val="00F04408"/>
    <w:pPr>
      <w:spacing w:after="100"/>
      <w:ind w:left="220"/>
    </w:pPr>
  </w:style>
  <w:style w:type="paragraph" w:styleId="TDC1">
    <w:name w:val="toc 1"/>
    <w:basedOn w:val="Normal"/>
    <w:next w:val="Normal"/>
    <w:autoRedefine w:val="1"/>
    <w:uiPriority w:val="39"/>
    <w:unhideWhenUsed w:val="1"/>
    <w:rsid w:val="00F04408"/>
    <w:pPr>
      <w:spacing w:after="100"/>
    </w:pPr>
    <w:rPr>
      <w:b w:val="1"/>
    </w:rPr>
  </w:style>
  <w:style w:type="character" w:styleId="Mencinsinresolver">
    <w:name w:val="Unresolved Mention"/>
    <w:basedOn w:val="Fuentedeprrafopredeter"/>
    <w:uiPriority w:val="99"/>
    <w:semiHidden w:val="1"/>
    <w:unhideWhenUsed w:val="1"/>
    <w:rsid w:val="00AA24C9"/>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tblStylePr w:type="firstCol">
      <w:rPr>
        <w:b w:val="1"/>
      </w:rPr>
    </w:tblStylePr>
    <w:tblStylePr w:type="firstRow">
      <w:rPr>
        <w:b w:val="1"/>
      </w:rPr>
      <w:tcPr>
        <w:tcBorders>
          <w:bottom w:color="95b3d7" w:space="0" w:sz="12" w:val="single"/>
        </w:tcBorders>
      </w:tcPr>
    </w:tblStylePr>
    <w:tblStylePr w:type="lastCol">
      <w:rPr>
        <w:b w:val="1"/>
      </w:rPr>
    </w:tblStylePr>
    <w:tblStylePr w:type="lastRow">
      <w:rPr>
        <w:b w:val="1"/>
      </w:rPr>
      <w:tcPr>
        <w:tcBorders>
          <w:top w:color="95b3d7" w:space="0" w:sz="4" w:val="single"/>
        </w:tcBorders>
      </w:tcPr>
    </w:tblStyle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42" Type="http://schemas.openxmlformats.org/officeDocument/2006/relationships/image" Target="media/image73.png"/><Relationship Id="rId41" Type="http://schemas.openxmlformats.org/officeDocument/2006/relationships/image" Target="media/image75.jpg"/><Relationship Id="rId44" Type="http://schemas.openxmlformats.org/officeDocument/2006/relationships/image" Target="media/image50.png"/><Relationship Id="rId43" Type="http://schemas.openxmlformats.org/officeDocument/2006/relationships/image" Target="media/image62.jpg"/><Relationship Id="rId46" Type="http://schemas.openxmlformats.org/officeDocument/2006/relationships/image" Target="media/image85.png"/><Relationship Id="rId45" Type="http://schemas.openxmlformats.org/officeDocument/2006/relationships/image" Target="media/image86.jpg"/><Relationship Id="rId107" Type="http://schemas.openxmlformats.org/officeDocument/2006/relationships/image" Target="media/image22.png"/><Relationship Id="rId106" Type="http://schemas.openxmlformats.org/officeDocument/2006/relationships/image" Target="media/image29.png"/><Relationship Id="rId105" Type="http://schemas.openxmlformats.org/officeDocument/2006/relationships/image" Target="media/image19.png"/><Relationship Id="rId104" Type="http://schemas.openxmlformats.org/officeDocument/2006/relationships/image" Target="media/image20.png"/><Relationship Id="rId109" Type="http://schemas.openxmlformats.org/officeDocument/2006/relationships/image" Target="media/image31.png"/><Relationship Id="rId108" Type="http://schemas.openxmlformats.org/officeDocument/2006/relationships/image" Target="media/image28.png"/><Relationship Id="rId48" Type="http://schemas.openxmlformats.org/officeDocument/2006/relationships/image" Target="media/image49.png"/><Relationship Id="rId47" Type="http://schemas.openxmlformats.org/officeDocument/2006/relationships/image" Target="media/image65.jpg"/><Relationship Id="rId49" Type="http://schemas.openxmlformats.org/officeDocument/2006/relationships/image" Target="media/image71.png"/><Relationship Id="rId103" Type="http://schemas.openxmlformats.org/officeDocument/2006/relationships/image" Target="media/image24.png"/><Relationship Id="rId102" Type="http://schemas.openxmlformats.org/officeDocument/2006/relationships/image" Target="media/image23.png"/><Relationship Id="rId101" Type="http://schemas.openxmlformats.org/officeDocument/2006/relationships/hyperlink" Target="https://www.freepik.es/vector-gratis/sistema-i%20nterfaces-manipulacion-directa-maquina-humana-holografica-composicion-isometrica-comunicacion-analisis-transferencia-datos-grandes_7380081.htm#query=visualizaci%C3%B3n%20de%20datos&amp;position=4&amp;from_view=search" TargetMode="External"/><Relationship Id="rId100" Type="http://schemas.openxmlformats.org/officeDocument/2006/relationships/image" Target="media/image33.png"/><Relationship Id="rId31" Type="http://schemas.openxmlformats.org/officeDocument/2006/relationships/hyperlink" Target="https://www.freepik.es/foto-gratis/apreton-manos-socios-comerciales-reunion-grupo-que-hace-inversion-proyecto-primer_3955349.htm#query=confiabilidad&amp;position=0&amp;from_view=search" TargetMode="External"/><Relationship Id="rId30" Type="http://schemas.openxmlformats.org/officeDocument/2006/relationships/image" Target="media/image56.png"/><Relationship Id="rId33" Type="http://schemas.openxmlformats.org/officeDocument/2006/relationships/hyperlink" Target="https://formacion.intef.es/pluginfile.php/37661/mod_imscp/content/1/tablas.html" TargetMode="External"/><Relationship Id="rId32" Type="http://schemas.openxmlformats.org/officeDocument/2006/relationships/image" Target="media/image60.png"/><Relationship Id="rId35" Type="http://schemas.openxmlformats.org/officeDocument/2006/relationships/hyperlink" Target="https://www.freepng.es/png-flx02s/" TargetMode="External"/><Relationship Id="rId34" Type="http://schemas.openxmlformats.org/officeDocument/2006/relationships/image" Target="media/image58.png"/><Relationship Id="rId37" Type="http://schemas.openxmlformats.org/officeDocument/2006/relationships/hyperlink" Target="https://www.freepik.es/vector-gratis/grafico-analisis-programacion-web-ilustracion-vector-estilo-plano_10603911.htm#query=%20ecosistema%20de%20datos%20compartidos%20clientes%20proveedores%20sedes&amp;position=%201&amp;from_view=search&amp;track=ais" TargetMode="External"/><Relationship Id="rId36" Type="http://schemas.openxmlformats.org/officeDocument/2006/relationships/image" Target="media/image67.png"/><Relationship Id="rId39" Type="http://schemas.openxmlformats.org/officeDocument/2006/relationships/hyperlink" Target="https://iso4docs.com/5-no-conformidades-mas-comunes-en-auditoria-iso-90012015/" TargetMode="External"/><Relationship Id="rId38" Type="http://schemas.openxmlformats.org/officeDocument/2006/relationships/image" Target="media/image35.png"/><Relationship Id="rId20" Type="http://schemas.openxmlformats.org/officeDocument/2006/relationships/image" Target="media/image45.png"/><Relationship Id="rId22" Type="http://schemas.openxmlformats.org/officeDocument/2006/relationships/image" Target="media/image44.jpg"/><Relationship Id="rId21" Type="http://schemas.openxmlformats.org/officeDocument/2006/relationships/hyperlink" Target="https://herramientas.datos.gov.co/sites/default/files/Guia%20de%20Datos%20Abiertos%20de%20Colombia.pdf" TargetMode="External"/><Relationship Id="rId24" Type="http://schemas.openxmlformats.org/officeDocument/2006/relationships/image" Target="media/image51.png"/><Relationship Id="rId23" Type="http://schemas.openxmlformats.org/officeDocument/2006/relationships/hyperlink" Target="https://www.shutterstock.com/es/image-photo/businessman-man-hold-hand-offer-positive-1925310017" TargetMode="External"/><Relationship Id="rId129" Type="http://schemas.openxmlformats.org/officeDocument/2006/relationships/hyperlink" Target="https://www.way2net.com/2021/11/estadisticas-de-redes-sociales-en-colombia-2021/" TargetMode="External"/><Relationship Id="rId128" Type="http://schemas.openxmlformats.org/officeDocument/2006/relationships/hyperlink" Target="https://www-ebooks7-24-com.bdigital.sena.edu.co/?il=9094" TargetMode="External"/><Relationship Id="rId127" Type="http://schemas.openxmlformats.org/officeDocument/2006/relationships/hyperlink" Target="https://www.stibosystems.com/es/what-is-master-data-management" TargetMode="External"/><Relationship Id="rId126" Type="http://schemas.openxmlformats.org/officeDocument/2006/relationships/hyperlink" Target="https://www.rsm.global/colombia/es/ideas/consulting-insights/generacion-de-valor-desde-los-ecosistemas-digitales" TargetMode="External"/><Relationship Id="rId26" Type="http://schemas.openxmlformats.org/officeDocument/2006/relationships/image" Target="media/image55.png"/><Relationship Id="rId121" Type="http://schemas.openxmlformats.org/officeDocument/2006/relationships/hyperlink" Target="https://www.makesoft.es/power-bi-desktop-tutoriales-y-manuales-en-espanol/" TargetMode="External"/><Relationship Id="rId25" Type="http://schemas.openxmlformats.org/officeDocument/2006/relationships/image" Target="media/image48.png"/><Relationship Id="rId120" Type="http://schemas.openxmlformats.org/officeDocument/2006/relationships/hyperlink" Target="https://youtu.be/AW1LM-d0YWE" TargetMode="External"/><Relationship Id="rId28" Type="http://schemas.openxmlformats.org/officeDocument/2006/relationships/image" Target="media/image64.png"/><Relationship Id="rId27" Type="http://schemas.openxmlformats.org/officeDocument/2006/relationships/image" Target="media/image52.png"/><Relationship Id="rId125" Type="http://schemas.openxmlformats.org/officeDocument/2006/relationships/hyperlink" Target="https://docs.microsoft.com/es-es/sql/t-sql/functions/date-and-time-data-types-and-functions-transact-sql?view=sql-server-ver16" TargetMode="External"/><Relationship Id="rId29" Type="http://schemas.openxmlformats.org/officeDocument/2006/relationships/hyperlink" Target="https://www.pragma.com.co/blog/que-es-un-ecosistema-digital" TargetMode="External"/><Relationship Id="rId124" Type="http://schemas.openxmlformats.org/officeDocument/2006/relationships/hyperlink" Target="https://www.mundopmmi.com/automatizacion/adquisicion-de-datos/article/22018270/cinco-causas-de-la-mala-calidad-de-los-datos" TargetMode="External"/><Relationship Id="rId123" Type="http://schemas.openxmlformats.org/officeDocument/2006/relationships/hyperlink" Target="https://icedq.com/6-data-quality-dimensions" TargetMode="External"/><Relationship Id="rId122" Type="http://schemas.openxmlformats.org/officeDocument/2006/relationships/hyperlink" Target="https://www.banrep.gov.co/es/estadisticas/inflacion-total-y-meta" TargetMode="External"/><Relationship Id="rId95" Type="http://schemas.openxmlformats.org/officeDocument/2006/relationships/hyperlink" Target="https://cio.com.mx/tres-elementos-a-menudo-se-omiten-en-la-integracion-datos/" TargetMode="External"/><Relationship Id="rId94" Type="http://schemas.openxmlformats.org/officeDocument/2006/relationships/image" Target="media/image17.png"/><Relationship Id="rId97" Type="http://schemas.openxmlformats.org/officeDocument/2006/relationships/hyperlink" Target="https://www.freepik.es/foto-gratis/concepto-rendimiento-analisis-informacion-datos_16469936.htm#query=reportes%20en%20dispositivos%20m%C3%B3viles&amp;position=6&amp;from_view=search" TargetMode="External"/><Relationship Id="rId96" Type="http://schemas.openxmlformats.org/officeDocument/2006/relationships/image" Target="media/image21.png"/><Relationship Id="rId11" Type="http://schemas.openxmlformats.org/officeDocument/2006/relationships/hyperlink" Target="https://www.shutterstock.com/es/image-photo/archaeological-prehistoric-human-cliff-paint-over-100565722" TargetMode="External"/><Relationship Id="rId99" Type="http://schemas.openxmlformats.org/officeDocument/2006/relationships/hyperlink" Target="https://www.microsoft.com/es-ES/download" TargetMode="External"/><Relationship Id="rId10" Type="http://schemas.openxmlformats.org/officeDocument/2006/relationships/image" Target="media/image41.jpg"/><Relationship Id="rId98" Type="http://schemas.openxmlformats.org/officeDocument/2006/relationships/image" Target="media/image18.png"/><Relationship Id="rId13" Type="http://schemas.openxmlformats.org/officeDocument/2006/relationships/image" Target="media/image57.png"/><Relationship Id="rId12" Type="http://schemas.openxmlformats.org/officeDocument/2006/relationships/image" Target="media/image11.jpg"/><Relationship Id="rId91" Type="http://schemas.openxmlformats.org/officeDocument/2006/relationships/image" Target="media/image13.png"/><Relationship Id="rId90" Type="http://schemas.openxmlformats.org/officeDocument/2006/relationships/image" Target="media/image9.png"/><Relationship Id="rId93" Type="http://schemas.openxmlformats.org/officeDocument/2006/relationships/hyperlink" Target="https://www.freepik.es/foto-gratis/exito-traves-trabajo-equipo-formacion-equipos_3687011.htm#query=gente%20y%20elementos&amp;position=4&amp;from_view=search" TargetMode="External"/><Relationship Id="rId92" Type="http://schemas.openxmlformats.org/officeDocument/2006/relationships/image" Target="media/image32.png"/><Relationship Id="rId118" Type="http://schemas.openxmlformats.org/officeDocument/2006/relationships/hyperlink" Target="https://workspace.google.com/intl/es-419/features/" TargetMode="External"/><Relationship Id="rId117" Type="http://schemas.openxmlformats.org/officeDocument/2006/relationships/hyperlink" Target="https://aws.amazon.com/es/what-is-aws/?nc2=h_ql_le_int" TargetMode="External"/><Relationship Id="rId116" Type="http://schemas.openxmlformats.org/officeDocument/2006/relationships/hyperlink" Target="https://goo.su/rfbWJ" TargetMode="External"/><Relationship Id="rId115" Type="http://schemas.openxmlformats.org/officeDocument/2006/relationships/hyperlink" Target="https://www.ibm.com/co-es/services" TargetMode="External"/><Relationship Id="rId119" Type="http://schemas.openxmlformats.org/officeDocument/2006/relationships/hyperlink" Target="https://www.mundopmmi.com/automatizacion/adquisicion-de-datos/article/22018270/cinco-causas-de-la-mala-calidad-de-los-datos" TargetMode="External"/><Relationship Id="rId15" Type="http://schemas.openxmlformats.org/officeDocument/2006/relationships/image" Target="media/image47.png"/><Relationship Id="rId110" Type="http://schemas.openxmlformats.org/officeDocument/2006/relationships/image" Target="media/image30.png"/><Relationship Id="rId14" Type="http://schemas.openxmlformats.org/officeDocument/2006/relationships/image" Target="media/image74.png"/><Relationship Id="rId17" Type="http://schemas.openxmlformats.org/officeDocument/2006/relationships/image" Target="media/image43.png"/><Relationship Id="rId16" Type="http://schemas.openxmlformats.org/officeDocument/2006/relationships/hyperlink" Target="https://www.shutterstock.com/es/image-vector/data-analysis-database-visualization-young-woman-1995137660" TargetMode="External"/><Relationship Id="rId19" Type="http://schemas.openxmlformats.org/officeDocument/2006/relationships/image" Target="media/image59.png"/><Relationship Id="rId114" Type="http://schemas.openxmlformats.org/officeDocument/2006/relationships/hyperlink" Target="https://cmapscloud.ihmc.us/viewer/cmap/1YCNDSHLR-MMWXK8-FFG320" TargetMode="External"/><Relationship Id="rId18" Type="http://schemas.openxmlformats.org/officeDocument/2006/relationships/image" Target="media/image53.png"/><Relationship Id="rId113" Type="http://schemas.openxmlformats.org/officeDocument/2006/relationships/image" Target="media/image16.png"/><Relationship Id="rId112" Type="http://schemas.openxmlformats.org/officeDocument/2006/relationships/image" Target="media/image26.png"/><Relationship Id="rId111" Type="http://schemas.openxmlformats.org/officeDocument/2006/relationships/image" Target="media/image27.png"/><Relationship Id="rId84" Type="http://schemas.openxmlformats.org/officeDocument/2006/relationships/hyperlink" Target="https://www.freepik.es/foto-gratis/concepto-reunion-trabajo-equipo-asunto-lanzamiento_1235178.htm#query=an%C3%A1lisis%20de%20mercado&amp;position=1&amp;from_view=search" TargetMode="External"/><Relationship Id="rId83" Type="http://schemas.openxmlformats.org/officeDocument/2006/relationships/image" Target="media/image8.png"/><Relationship Id="rId86" Type="http://schemas.openxmlformats.org/officeDocument/2006/relationships/hyperlink" Target="https://www.freepik.es/vector-gratis/grafico-circular-personas_6550772.htm#query=estatura%20poblaci%C3%B3n&amp;position=1&amp;from_view=search&amp;track=ais" TargetMode="External"/><Relationship Id="rId85" Type="http://schemas.openxmlformats.org/officeDocument/2006/relationships/image" Target="media/image14.png"/><Relationship Id="rId88" Type="http://schemas.openxmlformats.org/officeDocument/2006/relationships/image" Target="media/image3.png"/><Relationship Id="rId87" Type="http://schemas.openxmlformats.org/officeDocument/2006/relationships/image" Target="media/image6.png"/><Relationship Id="rId89" Type="http://schemas.openxmlformats.org/officeDocument/2006/relationships/image" Target="media/image10.png"/><Relationship Id="rId80" Type="http://schemas.openxmlformats.org/officeDocument/2006/relationships/image" Target="media/image2.png"/><Relationship Id="rId82" Type="http://schemas.openxmlformats.org/officeDocument/2006/relationships/image" Target="media/image12.png"/><Relationship Id="rId81" Type="http://schemas.openxmlformats.org/officeDocument/2006/relationships/image" Target="media/image4.png"/><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46.png"/><Relationship Id="rId72" Type="http://schemas.openxmlformats.org/officeDocument/2006/relationships/image" Target="media/image39.jpg"/><Relationship Id="rId75" Type="http://schemas.openxmlformats.org/officeDocument/2006/relationships/image" Target="media/image5.png"/><Relationship Id="rId74" Type="http://schemas.openxmlformats.org/officeDocument/2006/relationships/hyperlink" Target="https://image.shutterstock.com/image-photo/serious-business-man-trader-analyst-600w-1854622555.jpg" TargetMode="External"/><Relationship Id="rId77" Type="http://schemas.openxmlformats.org/officeDocument/2006/relationships/image" Target="media/image72.png"/><Relationship Id="rId76" Type="http://schemas.openxmlformats.org/officeDocument/2006/relationships/image" Target="media/image78.png"/><Relationship Id="rId79" Type="http://schemas.openxmlformats.org/officeDocument/2006/relationships/hyperlink" Target="https://www.freepik.es/foto-gratis/reporte-negocios-graficos-graficos-informes-negocios-monton-documentos-concepto-negocio_1275494.htm#query=estad%C3%ADstica&amp;position=4&amp;from_view=search" TargetMode="External"/><Relationship Id="rId78" Type="http://schemas.openxmlformats.org/officeDocument/2006/relationships/image" Target="media/image25.png"/><Relationship Id="rId71" Type="http://schemas.openxmlformats.org/officeDocument/2006/relationships/image" Target="media/image38.jpg"/><Relationship Id="rId70" Type="http://schemas.openxmlformats.org/officeDocument/2006/relationships/image" Target="media/image42.jpg"/><Relationship Id="rId131" Type="http://schemas.openxmlformats.org/officeDocument/2006/relationships/footer" Target="footer1.xml"/><Relationship Id="rId130" Type="http://schemas.openxmlformats.org/officeDocument/2006/relationships/header" Target="header1.xml"/><Relationship Id="rId62" Type="http://schemas.openxmlformats.org/officeDocument/2006/relationships/hyperlink" Target="https://blog.hubspot.com/website/master-data" TargetMode="External"/><Relationship Id="rId61" Type="http://schemas.openxmlformats.org/officeDocument/2006/relationships/image" Target="media/image34.png"/><Relationship Id="rId64" Type="http://schemas.openxmlformats.org/officeDocument/2006/relationships/hyperlink" Target="https://www.freepik.es/foto-gratis/concepto-gestion-datos-cloud-computing_17433093.htm#page=4&amp;query=data&amp;from_query=master%20data&amp;position=14&amp;from_view=search" TargetMode="External"/><Relationship Id="rId63" Type="http://schemas.openxmlformats.org/officeDocument/2006/relationships/image" Target="media/image40.png"/><Relationship Id="rId66" Type="http://schemas.openxmlformats.org/officeDocument/2006/relationships/image" Target="media/image84.png"/><Relationship Id="rId65" Type="http://schemas.openxmlformats.org/officeDocument/2006/relationships/image" Target="media/image36.png"/><Relationship Id="rId68" Type="http://schemas.openxmlformats.org/officeDocument/2006/relationships/image" Target="media/image76.png"/><Relationship Id="rId67" Type="http://schemas.openxmlformats.org/officeDocument/2006/relationships/image" Target="media/image37.png"/><Relationship Id="rId60" Type="http://schemas.openxmlformats.org/officeDocument/2006/relationships/image" Target="media/image68.png"/><Relationship Id="rId69" Type="http://schemas.openxmlformats.org/officeDocument/2006/relationships/hyperlink" Target="https://www.freepik.es/foto-gratis/dejame-pensar-grave-hombre-afeitar-barba-bigote-mantiene-dedo-indice-sien_13759451.htm" TargetMode="External"/><Relationship Id="rId51" Type="http://schemas.openxmlformats.org/officeDocument/2006/relationships/image" Target="media/image83.png"/><Relationship Id="rId50" Type="http://schemas.openxmlformats.org/officeDocument/2006/relationships/image" Target="media/image70.png"/><Relationship Id="rId53" Type="http://schemas.openxmlformats.org/officeDocument/2006/relationships/image" Target="media/image82.jpg"/><Relationship Id="rId52" Type="http://schemas.openxmlformats.org/officeDocument/2006/relationships/image" Target="media/image77.png"/><Relationship Id="rId55" Type="http://schemas.openxmlformats.org/officeDocument/2006/relationships/image" Target="media/image81.jpg"/><Relationship Id="rId54" Type="http://schemas.openxmlformats.org/officeDocument/2006/relationships/image" Target="media/image80.png"/><Relationship Id="rId57" Type="http://schemas.openxmlformats.org/officeDocument/2006/relationships/image" Target="media/image66.png"/><Relationship Id="rId56" Type="http://schemas.openxmlformats.org/officeDocument/2006/relationships/image" Target="media/image79.png"/><Relationship Id="rId59" Type="http://schemas.openxmlformats.org/officeDocument/2006/relationships/image" Target="media/image69.png"/><Relationship Id="rId58" Type="http://schemas.openxmlformats.org/officeDocument/2006/relationships/image" Target="media/image63.png"/></Relationships>
</file>

<file path=word/_rels/fontTable.xml.rels><?xml version="1.0" encoding="UTF-8" standalone="yes"?><Relationships xmlns="http://schemas.openxmlformats.org/package/2006/relationships"><Relationship Id="rId2" Type="http://schemas.openxmlformats.org/officeDocument/2006/relationships/font" Target="fonts/NotoSansSymbols-regular.ttf"/><Relationship Id="rId3" Type="http://schemas.openxmlformats.org/officeDocument/2006/relationships/font" Target="fonts/NotoSansSymbols-bold.ttf"/><Relationship Id="rId4"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2" Type="http://schemas.openxmlformats.org/officeDocument/2006/relationships/hyperlink" Target="https://www.shutterstock.com/es/image-photo/old-egypt-scriptures-archeology-background-776973397" TargetMode="External"/><Relationship Id="rId3"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7.png"/><Relationship Id="rId3"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seqyhrHxPqotFA1RfJgG3l/uyQ==">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3N1Z2dlc3RJZEltcG9ydDlkMGNlNDM0LTU1MjgtNDY5ZS1iYTY5LTMyODY5M2ZkYTc5YV82NzmIAQGaAQYIABAAGACwAQC4AQEY4OGn5rEwIODhp+axMDAAQjdzdWdnZXN0SWRJbXBvcnQ5ZDBjZTQzNC01NTI4LTQ2OWUtYmE2OS0zMjg2OTNmZGE3OWFfNjc5IqQDCgtBQUFBZHoyaUlGQRLLAgoLQUFBQWR6MmlJRkESC0FBQUFkejJpSUZB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3N1Z2dlc3RJZEltcG9ydDlkMGNlNDM0LTU1MjgtNDY5ZS1iYTY5LTMyODY5M2ZkYTc5YV84MTmIAQGaAQYIABAAGACwAQC4AQEY4OGn5rEwIODhp+axMDAAQjdzdWdnZXN0SWRJbXBvcnQ5ZDBjZTQzNC01NTI4LTQ2OWUtYmE2OS0zMjg2OTNmZGE3OWFfODE5IqIDCgtBQUFBZHoyaUlJYxLKAgoLQUFBQWR6MmlJSWMSC0FBQUFkejJpSUlj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3N1Z2dlc3RJZEltcG9ydDlkMGNlNDM0LTU1MjgtNDY5ZS1iYTY5LTMyODY5M2ZkYTc5YV8zNDKIAQGaAQYIABAAGACwAQC4AQEY4OGn5rEwIODhp+axMDAAQjdzdWdnZXN0SWRJbXBvcnQ5ZDBjZTQzNC01NTI4LTQ2OWUtYmE2OS0zMjg2OTNmZGE3OWFfMzQyIqQDCgtBQUFBZHoyaUlIbxLLAgoLQUFBQWR6MmlJSG8SC0FBQUFkejJpSUhv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3N1Z2dlc3RJZEltcG9ydDlkMGNlNDM0LTU1MjgtNDY5ZS1iYTY5LTMyODY5M2ZkYTc5YV8yMDCIAQGaAQYIABAAGACwAQC4AQEY4OGn5rEwIODhp+axMDAAQjdzdWdnZXN0SWRJbXBvcnQ5ZDBjZTQzNC01NTI4LTQ2OWUtYmE2OS0zMjg2OTNmZGE3OWFfMjAwIqQDCgtBQUFBZHoyaUlKMBLLAgoLQUFBQWR6MmlJSjASC0FBQUFkejJpSUow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3N1Z2dlc3RJZEltcG9ydDlkMGNlNDM0LTU1MjgtNDY5ZS1iYTY5LTMyODY5M2ZkYTc5YV8xOTCIAQGaAQYIABAAGACwAQC4AQEY4OGn5rEwIODhp+axMDAAQjdzdWdnZXN0SWRJbXBvcnQ5ZDBjZTQzNC01NTI4LTQ2OWUtYmE2OS0zMjg2OTNmZGE3OWFfMTkwIqQDCgtBQUFBZHoyaUlJTRLLAgoLQUFBQWR6MmlJSU0SC0FBQUFkejJpSUlN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3N1Z2dlc3RJZEltcG9ydDlkMGNlNDM0LTU1MjgtNDY5ZS1iYTY5LTMyODY5M2ZkYTc5YV84ODiIAQGaAQYIABAAGACwAQC4AQEY4OGn5rEwIODhp+axMDAAQjdzdWdnZXN0SWRJbXBvcnQ5ZDBjZTQzNC01NTI4LTQ2OWUtYmE2OS0zMjg2OTNmZGE3OWFfODg4IqQDCgtBQUFBZHoyaUlIcxLLAgoLQUFBQWR6MmlJSHMSC0FBQUFkejJpSUhz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3N1Z2dlc3RJZEltcG9ydDlkMGNlNDM0LTU1MjgtNDY5ZS1iYTY5LTMyODY5M2ZkYTc5YV84NTOIAQGaAQYIABAAGACwAQC4AQEY4OGn5rEwIODhp+axMDAAQjdzdWdnZXN0SWRJbXBvcnQ5ZDBjZTQzNC01NTI4LTQ2OWUtYmE2OS0zMjg2OTNmZGE3OWFfODUzIqQDCgtBQUFBZHoyaUlGMBLLAgoLQUFBQWR6MmlJRjASC0FBQUFkejJpSUYw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3N1Z2dlc3RJZEltcG9ydDlkMGNlNDM0LTU1MjgtNDY5ZS1iYTY5LTMyODY5M2ZkYTc5YV85MjWIAQGaAQYIABAAGACwAQC4AQEY4OGn5rEwIODhp+axMDAAQjdzdWdnZXN0SWRJbXBvcnQ5ZDBjZTQzNC01NTI4LTQ2OWUtYmE2OS0zMjg2OTNmZGE3OWFfOTI1IqQDCgtBQUFBZHoyaUlIdxLLAgoLQUFBQWR6MmlJSHcSC0FBQUFkejJpSUh3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3N1Z2dlc3RJZEltcG9ydDlkMGNlNDM0LTU1MjgtNDY5ZS1iYTY5LTMyODY5M2ZkYTc5YV84MzaIAQGaAQYIABAAGACwAQC4AQEY4OGn5rEwIODhp+axMDAAQjdzdWdnZXN0SWRJbXBvcnQ5ZDBjZTQzNC01NTI4LTQ2OWUtYmE2OS0zMjg2OTNmZGE3OWFfODM2IqQDCgtBQUFBZHoyaUlGNBLLAgoLQUFBQWR6MmlJRjQSC0FBQUFkejJpSUY0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3N1Z2dlc3RJZEltcG9ydDlkMGNlNDM0LTU1MjgtNDY5ZS1iYTY5LTMyODY5M2ZkYTc5YV81OTGIAQGaAQYIABAAGACwAQC4AQEY4OGn5rEwIODhp+axMDAAQjdzdWdnZXN0SWRJbXBvcnQ5ZDBjZTQzNC01NTI4LTQ2OWUtYmE2OS0zMjg2OTNmZGE3OWFfNTkxIqIDCgtBQUFBZHoyaUlHQRLKAgoLQUFBQWR6MmlJR0ESC0FBQUFkejJpSUdB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3N1Z2dlc3RJZEltcG9ydDlkMGNlNDM0LTU1MjgtNDY5ZS1iYTY5LTMyODY5M2ZkYTc5YV82NzSIAQGaAQYIABAAGACwAQC4AQEY4OGn5rEwIODhp+axMDAAQjdzdWdnZXN0SWRJbXBvcnQ5ZDBjZTQzNC01NTI4LTQ2OWUtYmE2OS0zMjg2OTNmZGE3OWFfNjc0IqQDCgtBQUFBZHoyaUlGTRLLAgoLQUFBQWR6MmlJRk0SC0FBQUFkejJpSUZN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3N1Z2dlc3RJZEltcG9ydDlkMGNlNDM0LTU1MjgtNDY5ZS1iYTY5LTMyODY5M2ZkYTc5YV8zNTGIAQGaAQYIABAAGACwAQC4AQEY4OGn5rEwIODhp+axMDAAQjdzdWdnZXN0SWRJbXBvcnQ5ZDBjZTQzNC01NTI4LTQ2OWUtYmE2OS0zMjg2OTNmZGE3OWFfMzUxIqQDCgtBQUFBZHoyaUlFaxLLAgoLQUFBQWR6MmlJRWsSC0FBQUFkejJpSUVr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3N1Z2dlc3RJZEltcG9ydDlkMGNlNDM0LTU1MjgtNDY5ZS1iYTY5LTMyODY5M2ZkYTc5YV80NTmIAQGaAQYIABAAGACwAQC4AQEY4OGn5rEwIODhp+axMDAAQjdzdWdnZXN0SWRJbXBvcnQ5ZDBjZTQzNC01NTI4LTQ2OWUtYmE2OS0zMjg2OTNmZGE3OWFfNDU5IqQDCgtBQUFBZHoyaUlJbxLLAgoLQUFBQWR6MmlJSW8SC0FBQUFkejJpSUlv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3N1Z2dlc3RJZEltcG9ydDlkMGNlNDM0LTU1MjgtNDY5ZS1iYTY5LTMyODY5M2ZkYTc5YV82NTmIAQGaAQYIABAAGACwAQC4AQEY4OGn5rEwIODhp+axMDAAQjdzdWdnZXN0SWRJbXBvcnQ5ZDBjZTQzNC01NTI4LTQ2OWUtYmE2OS0zMjg2OTNmZGE3OWFfNjU5IqQDCgtBQUFBZHoyaUlKWRLLAgoLQUFBQWR6MmlJSlkSC0FBQUFkejJpSUpZ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3N1Z2dlc3RJZEltcG9ydDlkMGNlNDM0LTU1MjgtNDY5ZS1iYTY5LTMyODY5M2ZkYTc5YV8zMjaIAQGaAQYIABAAGACwAQC4AQEY4OGn5rEwIODhp+axMDAAQjdzdWdnZXN0SWRJbXBvcnQ5ZDBjZTQzNC01NTI4LTQ2OWUtYmE2OS0zMjg2OTNmZGE3OWFfMzI2IqQDCgtBQUFBZHoyaUlJdxLLAgoLQUFBQWR6MmlJSXcSC0FBQUFkejJpSUl3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3N1Z2dlc3RJZEltcG9ydDlkMGNlNDM0LTU1MjgtNDY5ZS1iYTY5LTMyODY5M2ZkYTc5YV8yOTeIAQGaAQYIABAAGACwAQC4AQEY4OGn5rEwIODhp+axMDAAQjdzdWdnZXN0SWRJbXBvcnQ5ZDBjZTQzNC01NTI4LTQ2OWUtYmE2OS0zMjg2OTNmZGE3OWFfMjk3IqQDCgtBQUFBZHoyaUlFcxLLAgoLQUFBQWR6MmlJRXMSC0FBQUFkejJpSUVz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3N1Z2dlc3RJZEltcG9ydDlkMGNlNDM0LTU1MjgtNDY5ZS1iYTY5LTMyODY5M2ZkYTc5YV85NzWIAQGaAQYIABAAGACwAQC4AQEY4OGn5rEwIODhp+axMDAAQjdzdWdnZXN0SWRJbXBvcnQ5ZDBjZTQzNC01NTI4LTQ2OWUtYmE2OS0zMjg2OTNmZGE3OWFfOTc1IqQDCgtBQUFBZHoyaUlHNBLLAgoLQUFBQWR6MmlJRzQSC0FBQUFkejJpSUc0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3N1Z2dlc3RJZEltcG9ydDlkMGNlNDM0LTU1MjgtNDY5ZS1iYTY5LTMyODY5M2ZkYTc5YV85MDWIAQGaAQYIABAAGACwAQC4AQEY4OGn5rEwIODhp+axMDAAQjdzdWdnZXN0SWRJbXBvcnQ5ZDBjZTQzNC01NTI4LTQ2OWUtYmE2OS0zMjg2OTNmZGE3OWFfOTA1IqIDCgtBQUFBZHoyaUlHYxLKAgoLQUFBQWR6MmlJR2MSC0FBQUFkejJpSUdj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2022-10-20T21:01:00Z</dcterms:created>
  <dc:creator>Usuario</dc:creator>
</cp:coreProperties>
</file>